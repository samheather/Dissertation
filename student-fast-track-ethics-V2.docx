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1F5472" w14:textId="77777777" w:rsidR="002A46A3" w:rsidRDefault="002A46A3">
      <w:pPr>
        <w:rPr>
          <w:b/>
        </w:rPr>
      </w:pPr>
    </w:p>
    <w:p w14:paraId="1377BE86" w14:textId="77777777" w:rsidR="002A46A3" w:rsidRDefault="002A46A3" w:rsidP="002A46A3">
      <w:pPr>
        <w:ind w:left="142"/>
        <w:rPr>
          <w:b/>
        </w:rPr>
      </w:pPr>
      <w:r w:rsidRPr="00965259">
        <w:rPr>
          <w:b/>
        </w:rPr>
        <w:t>FAST-TRACK ETHICAL APPROVAL FORM (STUDENTS)</w:t>
      </w:r>
    </w:p>
    <w:p w14:paraId="73D4E455" w14:textId="77777777" w:rsidR="002A46A3" w:rsidRDefault="002A46A3" w:rsidP="002A46A3">
      <w:pPr>
        <w:ind w:left="142"/>
      </w:pPr>
    </w:p>
    <w:p w14:paraId="49487FEC" w14:textId="77777777" w:rsidR="002A46A3" w:rsidRDefault="002A46A3" w:rsidP="002A46A3">
      <w:pPr>
        <w:ind w:left="142"/>
      </w:pPr>
      <w:r w:rsidRPr="00FF6ACF">
        <w:rPr>
          <w:b/>
        </w:rPr>
        <w:t>This fast-track system for is for taught students only</w:t>
      </w:r>
      <w:r w:rsidRPr="00965259">
        <w:t>. Research students and sta</w:t>
      </w:r>
      <w:r>
        <w:t>ff must complete the full Ethical</w:t>
      </w:r>
      <w:r w:rsidRPr="00965259">
        <w:t xml:space="preserve"> Approval Form.</w:t>
      </w:r>
    </w:p>
    <w:p w14:paraId="7921C8E0" w14:textId="77777777" w:rsidR="002A46A3" w:rsidRDefault="002A46A3" w:rsidP="002A46A3"/>
    <w:p w14:paraId="20243229" w14:textId="1E05D784" w:rsidR="002A46A3" w:rsidRDefault="002A46A3" w:rsidP="002A46A3">
      <w:pPr>
        <w:ind w:left="142" w:right="242"/>
      </w:pPr>
      <w:r>
        <w:t xml:space="preserve">If you answer </w:t>
      </w:r>
      <w:r>
        <w:rPr>
          <w:b/>
        </w:rPr>
        <w:t>YES</w:t>
      </w:r>
      <w:r>
        <w:rPr>
          <w:b/>
          <w:i/>
        </w:rPr>
        <w:t xml:space="preserve"> </w:t>
      </w:r>
      <w:r>
        <w:t>to any of the following</w:t>
      </w:r>
      <w:r w:rsidR="00FF6ACF">
        <w:t xml:space="preserve"> you must complete either this F</w:t>
      </w:r>
      <w:r>
        <w:t>ast-track ethical approval form, to be signed off by your supervisor, or a full Ethical approval application</w:t>
      </w:r>
      <w:r w:rsidR="00FF6ACF">
        <w:t>,</w:t>
      </w:r>
      <w:r>
        <w:t xml:space="preserve"> to be approved by the Physical Science Ethics Committee (allow at least two weeks for this process).</w:t>
      </w:r>
      <w:r w:rsidR="00FF6ACF">
        <w:t xml:space="preserve"> </w:t>
      </w:r>
    </w:p>
    <w:p w14:paraId="7F408513" w14:textId="77777777" w:rsidR="00FF6ACF" w:rsidRDefault="00FF6ACF" w:rsidP="002A46A3">
      <w:pPr>
        <w:ind w:left="142" w:right="242"/>
      </w:pPr>
    </w:p>
    <w:p w14:paraId="13158636" w14:textId="70D3AF1D" w:rsidR="00FF6ACF" w:rsidRPr="002A46A3" w:rsidRDefault="00FF6ACF" w:rsidP="002A46A3">
      <w:pPr>
        <w:ind w:left="142" w:right="242"/>
      </w:pPr>
      <w:r>
        <w:t xml:space="preserve">Note that the outcome of the Fast-track system may result in you needing to complete a full ethical approval application. </w:t>
      </w:r>
    </w:p>
    <w:p w14:paraId="68C7EE38" w14:textId="4678ACEA" w:rsidR="002A46A3" w:rsidRDefault="00786FBF">
      <w:pPr>
        <w:rPr>
          <w:b/>
        </w:rPr>
      </w:pPr>
      <w:r>
        <w:rPr>
          <w:b/>
        </w:rPr>
        <w:t>Does your project involve any of the following?</w:t>
      </w:r>
    </w:p>
    <w:p w14:paraId="590ACA49" w14:textId="77777777" w:rsidR="002A46A3" w:rsidRDefault="002A46A3">
      <w:pPr>
        <w:rPr>
          <w:b/>
        </w:rPr>
      </w:pPr>
    </w:p>
    <w:tbl>
      <w:tblPr>
        <w:tblW w:w="9214" w:type="dxa"/>
        <w:tblInd w:w="108" w:type="dxa"/>
        <w:tblLook w:val="01E0" w:firstRow="1" w:lastRow="1" w:firstColumn="1" w:lastColumn="1" w:noHBand="0" w:noVBand="0"/>
      </w:tblPr>
      <w:tblGrid>
        <w:gridCol w:w="6946"/>
        <w:gridCol w:w="709"/>
        <w:gridCol w:w="425"/>
        <w:gridCol w:w="709"/>
        <w:gridCol w:w="425"/>
      </w:tblGrid>
      <w:tr w:rsidR="002A46A3" w:rsidRPr="005F0537" w14:paraId="6EDD8EF2" w14:textId="77777777" w:rsidTr="00A54B1D">
        <w:tc>
          <w:tcPr>
            <w:tcW w:w="6946" w:type="dxa"/>
            <w:tcBorders>
              <w:right w:val="single" w:sz="4" w:space="0" w:color="auto"/>
            </w:tcBorders>
          </w:tcPr>
          <w:p w14:paraId="6A3D2D28" w14:textId="6EC7F022" w:rsidR="002A46A3" w:rsidRPr="00D97C54" w:rsidRDefault="002A46A3" w:rsidP="002A46A3">
            <w:pPr>
              <w:tabs>
                <w:tab w:val="right" w:pos="10080"/>
              </w:tabs>
              <w:spacing w:line="360" w:lineRule="auto"/>
              <w:rPr>
                <w:color w:val="FF0000"/>
              </w:rPr>
            </w:pPr>
            <w:r w:rsidRPr="00D97C54">
              <w:rPr>
                <w:color w:val="FF0000"/>
              </w:rPr>
              <w:t>Human participants (adults or children</w:t>
            </w:r>
          </w:p>
        </w:tc>
        <w:tc>
          <w:tcPr>
            <w:tcW w:w="709" w:type="dxa"/>
            <w:tcBorders>
              <w:top w:val="single" w:sz="4" w:space="0" w:color="auto"/>
              <w:left w:val="single" w:sz="4" w:space="0" w:color="auto"/>
              <w:bottom w:val="single" w:sz="4" w:space="0" w:color="auto"/>
              <w:right w:val="single" w:sz="4" w:space="0" w:color="auto"/>
            </w:tcBorders>
          </w:tcPr>
          <w:p w14:paraId="47FA5470"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861EA8"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5953084B"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61720959" w14:textId="77777777" w:rsidR="002A46A3" w:rsidRPr="005F0537" w:rsidRDefault="002A46A3" w:rsidP="002A46A3">
            <w:pPr>
              <w:tabs>
                <w:tab w:val="right" w:pos="10080"/>
              </w:tabs>
              <w:spacing w:line="360" w:lineRule="auto"/>
            </w:pPr>
          </w:p>
        </w:tc>
      </w:tr>
      <w:tr w:rsidR="002A46A3" w:rsidRPr="005F0537" w14:paraId="4FA71D6A" w14:textId="77777777" w:rsidTr="00A54B1D">
        <w:tc>
          <w:tcPr>
            <w:tcW w:w="6946" w:type="dxa"/>
            <w:tcBorders>
              <w:right w:val="single" w:sz="4" w:space="0" w:color="auto"/>
            </w:tcBorders>
          </w:tcPr>
          <w:p w14:paraId="44C1BE2B" w14:textId="77777777" w:rsidR="002A46A3" w:rsidRPr="005F0537" w:rsidRDefault="002A46A3" w:rsidP="002A46A3">
            <w:pPr>
              <w:tabs>
                <w:tab w:val="right" w:pos="10080"/>
              </w:tabs>
              <w:spacing w:line="360" w:lineRule="auto"/>
            </w:pPr>
            <w:r>
              <w:t>Human material (e.g. tissue or fluid samples)</w:t>
            </w:r>
          </w:p>
        </w:tc>
        <w:tc>
          <w:tcPr>
            <w:tcW w:w="709" w:type="dxa"/>
            <w:tcBorders>
              <w:top w:val="single" w:sz="4" w:space="0" w:color="auto"/>
              <w:left w:val="single" w:sz="4" w:space="0" w:color="auto"/>
              <w:bottom w:val="single" w:sz="4" w:space="0" w:color="auto"/>
              <w:right w:val="single" w:sz="4" w:space="0" w:color="auto"/>
            </w:tcBorders>
          </w:tcPr>
          <w:p w14:paraId="57A952F5"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E06AF5"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5D73E656"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425846F6" w14:textId="10F1B98A" w:rsidR="002A46A3" w:rsidRPr="005F0537" w:rsidRDefault="00D97C54" w:rsidP="002A46A3">
            <w:pPr>
              <w:tabs>
                <w:tab w:val="right" w:pos="10080"/>
              </w:tabs>
              <w:spacing w:line="360" w:lineRule="auto"/>
            </w:pPr>
            <w:r>
              <w:t>X</w:t>
            </w:r>
          </w:p>
        </w:tc>
      </w:tr>
      <w:tr w:rsidR="002A46A3" w:rsidRPr="005F0537" w14:paraId="1049157F" w14:textId="77777777" w:rsidTr="00A54B1D">
        <w:tc>
          <w:tcPr>
            <w:tcW w:w="6946" w:type="dxa"/>
            <w:tcBorders>
              <w:right w:val="single" w:sz="4" w:space="0" w:color="auto"/>
            </w:tcBorders>
          </w:tcPr>
          <w:p w14:paraId="59204160" w14:textId="77777777" w:rsidR="002A46A3" w:rsidRDefault="002A46A3" w:rsidP="002A46A3">
            <w:r>
              <w:t>Human data (e.g. surveys and questionnaires on issues such as lifestyle, housing and working environments, attitudes and preferences)</w:t>
            </w:r>
          </w:p>
          <w:p w14:paraId="4578DFDC" w14:textId="77777777" w:rsidR="002A46A3" w:rsidRPr="005F0537" w:rsidRDefault="002A46A3" w:rsidP="002A46A3"/>
        </w:tc>
        <w:tc>
          <w:tcPr>
            <w:tcW w:w="709" w:type="dxa"/>
            <w:tcBorders>
              <w:top w:val="single" w:sz="4" w:space="0" w:color="auto"/>
              <w:left w:val="single" w:sz="4" w:space="0" w:color="auto"/>
              <w:bottom w:val="single" w:sz="4" w:space="0" w:color="auto"/>
              <w:right w:val="single" w:sz="4" w:space="0" w:color="auto"/>
            </w:tcBorders>
          </w:tcPr>
          <w:p w14:paraId="4930C88C"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8A8397"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2FE724CD"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517BAA82" w14:textId="24678D3F" w:rsidR="002A46A3" w:rsidRPr="005F0537" w:rsidRDefault="00D97C54" w:rsidP="002A46A3">
            <w:pPr>
              <w:tabs>
                <w:tab w:val="right" w:pos="10080"/>
              </w:tabs>
              <w:spacing w:line="360" w:lineRule="auto"/>
            </w:pPr>
            <w:r>
              <w:t>X</w:t>
            </w:r>
          </w:p>
        </w:tc>
      </w:tr>
      <w:tr w:rsidR="002A46A3" w:rsidRPr="005F0537" w14:paraId="14D555AA" w14:textId="77777777" w:rsidTr="00A54B1D">
        <w:tc>
          <w:tcPr>
            <w:tcW w:w="6946" w:type="dxa"/>
            <w:tcBorders>
              <w:right w:val="single" w:sz="4" w:space="0" w:color="auto"/>
            </w:tcBorders>
          </w:tcPr>
          <w:p w14:paraId="5ECA5B90" w14:textId="77777777" w:rsidR="002A46A3" w:rsidRPr="005F0537" w:rsidRDefault="002A46A3" w:rsidP="002A46A3">
            <w:pPr>
              <w:tabs>
                <w:tab w:val="right" w:pos="10080"/>
              </w:tabs>
              <w:spacing w:line="360" w:lineRule="auto"/>
            </w:pPr>
            <w:r>
              <w:t>Vertebrates, especially mammals and birds</w:t>
            </w:r>
          </w:p>
        </w:tc>
        <w:tc>
          <w:tcPr>
            <w:tcW w:w="709" w:type="dxa"/>
            <w:tcBorders>
              <w:top w:val="single" w:sz="4" w:space="0" w:color="auto"/>
              <w:left w:val="single" w:sz="4" w:space="0" w:color="auto"/>
              <w:bottom w:val="single" w:sz="4" w:space="0" w:color="auto"/>
              <w:right w:val="single" w:sz="4" w:space="0" w:color="auto"/>
            </w:tcBorders>
          </w:tcPr>
          <w:p w14:paraId="14278685"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B6062AC"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4BB64FD4"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2C214EB6" w14:textId="33A26083" w:rsidR="002A46A3" w:rsidRPr="005F0537" w:rsidRDefault="00D97C54" w:rsidP="002A46A3">
            <w:pPr>
              <w:tabs>
                <w:tab w:val="right" w:pos="10080"/>
              </w:tabs>
              <w:spacing w:line="360" w:lineRule="auto"/>
            </w:pPr>
            <w:r>
              <w:t>X</w:t>
            </w:r>
          </w:p>
        </w:tc>
      </w:tr>
      <w:tr w:rsidR="002A46A3" w:rsidRPr="005F0537" w14:paraId="5F22847D" w14:textId="77777777" w:rsidTr="00A54B1D">
        <w:tc>
          <w:tcPr>
            <w:tcW w:w="6946" w:type="dxa"/>
            <w:tcBorders>
              <w:right w:val="single" w:sz="4" w:space="0" w:color="auto"/>
            </w:tcBorders>
          </w:tcPr>
          <w:p w14:paraId="5744216A" w14:textId="77777777" w:rsidR="002A46A3" w:rsidRPr="005F0537" w:rsidRDefault="002A46A3" w:rsidP="002A46A3">
            <w:pPr>
              <w:tabs>
                <w:tab w:val="right" w:pos="10080"/>
              </w:tabs>
              <w:spacing w:line="360" w:lineRule="auto"/>
            </w:pPr>
            <w:r>
              <w:t xml:space="preserve">Any other organisms not previously mentioned </w:t>
            </w:r>
          </w:p>
        </w:tc>
        <w:tc>
          <w:tcPr>
            <w:tcW w:w="709" w:type="dxa"/>
            <w:tcBorders>
              <w:top w:val="single" w:sz="4" w:space="0" w:color="auto"/>
              <w:left w:val="single" w:sz="4" w:space="0" w:color="auto"/>
              <w:bottom w:val="single" w:sz="4" w:space="0" w:color="auto"/>
              <w:right w:val="single" w:sz="4" w:space="0" w:color="auto"/>
            </w:tcBorders>
          </w:tcPr>
          <w:p w14:paraId="6BC2C45C"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F3E9FF"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0D6496C2"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66F85004" w14:textId="775D4506" w:rsidR="002A46A3" w:rsidRPr="005F0537" w:rsidRDefault="00D97C54" w:rsidP="002A46A3">
            <w:pPr>
              <w:tabs>
                <w:tab w:val="right" w:pos="10080"/>
              </w:tabs>
              <w:spacing w:line="360" w:lineRule="auto"/>
            </w:pPr>
            <w:r>
              <w:t>X</w:t>
            </w:r>
          </w:p>
        </w:tc>
      </w:tr>
      <w:tr w:rsidR="002A46A3" w:rsidRPr="005F0537" w14:paraId="2C21CD0B" w14:textId="77777777" w:rsidTr="00A54B1D">
        <w:tc>
          <w:tcPr>
            <w:tcW w:w="6946" w:type="dxa"/>
            <w:tcBorders>
              <w:right w:val="single" w:sz="4" w:space="0" w:color="auto"/>
            </w:tcBorders>
          </w:tcPr>
          <w:p w14:paraId="4A41A3D9" w14:textId="77777777" w:rsidR="002A46A3" w:rsidRPr="005F0537" w:rsidRDefault="002A46A3" w:rsidP="002A46A3">
            <w:pPr>
              <w:tabs>
                <w:tab w:val="right" w:pos="10080"/>
              </w:tabs>
              <w:spacing w:line="360" w:lineRule="auto"/>
            </w:pPr>
            <w:r>
              <w:t>Military or defence context</w:t>
            </w:r>
          </w:p>
        </w:tc>
        <w:tc>
          <w:tcPr>
            <w:tcW w:w="709" w:type="dxa"/>
            <w:tcBorders>
              <w:top w:val="single" w:sz="4" w:space="0" w:color="auto"/>
              <w:left w:val="single" w:sz="4" w:space="0" w:color="auto"/>
              <w:bottom w:val="single" w:sz="4" w:space="0" w:color="auto"/>
              <w:right w:val="single" w:sz="4" w:space="0" w:color="auto"/>
            </w:tcBorders>
          </w:tcPr>
          <w:p w14:paraId="5337A003"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026750"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2F4221D5"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1718C3F2" w14:textId="502DE34D" w:rsidR="002A46A3" w:rsidRPr="005F0537" w:rsidRDefault="00D97C54" w:rsidP="002A46A3">
            <w:pPr>
              <w:tabs>
                <w:tab w:val="right" w:pos="10080"/>
              </w:tabs>
              <w:spacing w:line="360" w:lineRule="auto"/>
            </w:pPr>
            <w:r>
              <w:t>X</w:t>
            </w:r>
          </w:p>
        </w:tc>
      </w:tr>
      <w:tr w:rsidR="002A46A3" w:rsidRPr="005F0537" w14:paraId="564CCEFE" w14:textId="77777777" w:rsidTr="00A54B1D">
        <w:tc>
          <w:tcPr>
            <w:tcW w:w="6946" w:type="dxa"/>
            <w:tcBorders>
              <w:right w:val="single" w:sz="4" w:space="0" w:color="auto"/>
            </w:tcBorders>
          </w:tcPr>
          <w:p w14:paraId="2167FB5C" w14:textId="568AE569" w:rsidR="002A46A3" w:rsidRPr="00D97C54" w:rsidRDefault="00786FBF" w:rsidP="00A54B1D">
            <w:pPr>
              <w:rPr>
                <w:rFonts w:ascii="PMingLiU" w:hAnsi="PMingLiU"/>
                <w:color w:val="FF0000"/>
                <w:sz w:val="22"/>
                <w:szCs w:val="22"/>
                <w:lang w:val="en-US"/>
              </w:rPr>
            </w:pPr>
            <w:r w:rsidRPr="00D97C54">
              <w:rPr>
                <w:color w:val="FF0000"/>
              </w:rPr>
              <w:t>F</w:t>
            </w:r>
            <w:r w:rsidR="002A46A3" w:rsidRPr="00D97C54">
              <w:rPr>
                <w:color w:val="FF0000"/>
              </w:rPr>
              <w:t xml:space="preserve">unding sources with potential to adversely affect existing relationships or bring the </w:t>
            </w:r>
            <w:r w:rsidRPr="00D97C54">
              <w:rPr>
                <w:color w:val="FF0000"/>
              </w:rPr>
              <w:t xml:space="preserve">University or </w:t>
            </w:r>
            <w:r w:rsidR="002A46A3" w:rsidRPr="00D97C54">
              <w:rPr>
                <w:color w:val="FF0000"/>
              </w:rPr>
              <w:t>Department into disrepute.</w:t>
            </w:r>
            <w:ins w:id="0" w:author="Alistair Edwards" w:date="2014-11-25T16:23:00Z">
              <w:r w:rsidRPr="00D97C54" w:rsidDel="00786FBF">
                <w:rPr>
                  <w:color w:val="FF0000"/>
                </w:rPr>
                <w:t xml:space="preserve"> </w:t>
              </w:r>
            </w:ins>
          </w:p>
        </w:tc>
        <w:tc>
          <w:tcPr>
            <w:tcW w:w="709" w:type="dxa"/>
            <w:tcBorders>
              <w:top w:val="single" w:sz="4" w:space="0" w:color="auto"/>
              <w:left w:val="single" w:sz="4" w:space="0" w:color="auto"/>
              <w:bottom w:val="single" w:sz="4" w:space="0" w:color="auto"/>
              <w:right w:val="single" w:sz="4" w:space="0" w:color="auto"/>
            </w:tcBorders>
          </w:tcPr>
          <w:p w14:paraId="2D22BFE8"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28E5B3"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2100C345"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354FED3B" w14:textId="0B75DF03" w:rsidR="002A46A3" w:rsidRPr="005F0537" w:rsidRDefault="00D97C54" w:rsidP="002A46A3">
            <w:pPr>
              <w:tabs>
                <w:tab w:val="right" w:pos="10080"/>
              </w:tabs>
              <w:spacing w:line="360" w:lineRule="auto"/>
            </w:pPr>
            <w:r>
              <w:t>X</w:t>
            </w:r>
          </w:p>
        </w:tc>
      </w:tr>
      <w:tr w:rsidR="002A46A3" w:rsidRPr="005F0537" w14:paraId="2624F2D0" w14:textId="77777777" w:rsidTr="00A54B1D">
        <w:tc>
          <w:tcPr>
            <w:tcW w:w="6946" w:type="dxa"/>
            <w:tcBorders>
              <w:right w:val="single" w:sz="4" w:space="0" w:color="auto"/>
            </w:tcBorders>
          </w:tcPr>
          <w:p w14:paraId="5BADC8F4" w14:textId="77777777" w:rsidR="002A46A3" w:rsidRDefault="002A46A3" w:rsidP="002A46A3">
            <w:pPr>
              <w:tabs>
                <w:tab w:val="right" w:pos="10080"/>
              </w:tabs>
              <w:spacing w:line="360" w:lineRule="auto"/>
            </w:pPr>
            <w:r>
              <w:t>Restrictions on dissemination</w:t>
            </w:r>
          </w:p>
        </w:tc>
        <w:tc>
          <w:tcPr>
            <w:tcW w:w="709" w:type="dxa"/>
            <w:tcBorders>
              <w:top w:val="single" w:sz="4" w:space="0" w:color="auto"/>
              <w:left w:val="single" w:sz="4" w:space="0" w:color="auto"/>
              <w:bottom w:val="single" w:sz="4" w:space="0" w:color="auto"/>
              <w:right w:val="single" w:sz="4" w:space="0" w:color="auto"/>
            </w:tcBorders>
          </w:tcPr>
          <w:p w14:paraId="35031AF3"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32D9BBE"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17BC9C19"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39BD16EA" w14:textId="43F927FE" w:rsidR="002A46A3" w:rsidRPr="005F0537" w:rsidRDefault="00D97C54" w:rsidP="002A46A3">
            <w:pPr>
              <w:tabs>
                <w:tab w:val="right" w:pos="10080"/>
              </w:tabs>
              <w:spacing w:line="360" w:lineRule="auto"/>
            </w:pPr>
            <w:r>
              <w:t>X</w:t>
            </w:r>
          </w:p>
        </w:tc>
      </w:tr>
      <w:tr w:rsidR="002A46A3" w:rsidRPr="005F0537" w14:paraId="717F9FB6" w14:textId="77777777" w:rsidTr="00A54B1D">
        <w:tc>
          <w:tcPr>
            <w:tcW w:w="6946" w:type="dxa"/>
            <w:tcBorders>
              <w:right w:val="single" w:sz="4" w:space="0" w:color="auto"/>
            </w:tcBorders>
          </w:tcPr>
          <w:p w14:paraId="4A3397B6" w14:textId="77777777" w:rsidR="002A46A3" w:rsidRPr="00D97C54" w:rsidRDefault="002A46A3" w:rsidP="002A46A3">
            <w:pPr>
              <w:rPr>
                <w:rFonts w:cs="Trebuchet MS"/>
                <w:color w:val="FF0000"/>
                <w:lang w:val="en-US"/>
              </w:rPr>
            </w:pPr>
            <w:r w:rsidRPr="00D97C54">
              <w:rPr>
                <w:color w:val="FF0000"/>
              </w:rPr>
              <w:t xml:space="preserve">Overseas countries under regimes with poor human rights record </w:t>
            </w:r>
            <w:r w:rsidRPr="00D97C54">
              <w:rPr>
                <w:rFonts w:cs="Trebuchet MS"/>
                <w:color w:val="FF0000"/>
                <w:lang w:val="en-US"/>
              </w:rPr>
              <w:t>or identified as dangerous by the Foreign &amp; Commonwealth Office</w:t>
            </w:r>
          </w:p>
          <w:p w14:paraId="384FFAF5" w14:textId="77777777" w:rsidR="002A46A3" w:rsidRDefault="002A46A3" w:rsidP="002A46A3"/>
        </w:tc>
        <w:tc>
          <w:tcPr>
            <w:tcW w:w="709" w:type="dxa"/>
            <w:tcBorders>
              <w:top w:val="single" w:sz="4" w:space="0" w:color="auto"/>
              <w:left w:val="single" w:sz="4" w:space="0" w:color="auto"/>
              <w:bottom w:val="single" w:sz="4" w:space="0" w:color="auto"/>
              <w:right w:val="single" w:sz="4" w:space="0" w:color="auto"/>
            </w:tcBorders>
          </w:tcPr>
          <w:p w14:paraId="6F5B5AAC"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B2783D"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3FBB8A76"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18BBA397" w14:textId="77777777" w:rsidR="002A46A3" w:rsidRPr="005F0537" w:rsidRDefault="002A46A3" w:rsidP="002A46A3">
            <w:pPr>
              <w:tabs>
                <w:tab w:val="right" w:pos="10080"/>
              </w:tabs>
              <w:spacing w:line="360" w:lineRule="auto"/>
            </w:pPr>
          </w:p>
        </w:tc>
      </w:tr>
      <w:tr w:rsidR="002A46A3" w:rsidRPr="005F0537" w14:paraId="1E5A1747" w14:textId="77777777" w:rsidTr="00A54B1D">
        <w:tc>
          <w:tcPr>
            <w:tcW w:w="6946" w:type="dxa"/>
            <w:tcBorders>
              <w:right w:val="single" w:sz="4" w:space="0" w:color="auto"/>
            </w:tcBorders>
          </w:tcPr>
          <w:p w14:paraId="481EEA60" w14:textId="56A103C8" w:rsidR="002A46A3" w:rsidRPr="00D97C54" w:rsidRDefault="002A46A3" w:rsidP="002A46A3">
            <w:pPr>
              <w:rPr>
                <w:color w:val="FF0000"/>
              </w:rPr>
            </w:pPr>
            <w:r w:rsidRPr="00D97C54">
              <w:rPr>
                <w:color w:val="FF0000"/>
              </w:rPr>
              <w:t>Applications that could potentially involve unethical practice</w:t>
            </w:r>
            <w:r w:rsidR="00A54B1D" w:rsidRPr="00D97C54">
              <w:rPr>
                <w:color w:val="FF0000"/>
              </w:rPr>
              <w:t>, including potential dual-use applications which could be unethical</w:t>
            </w:r>
          </w:p>
          <w:p w14:paraId="65123605" w14:textId="77777777" w:rsidR="002A46A3"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06AF5328" w14:textId="77777777" w:rsidR="002A46A3" w:rsidRPr="005F0537" w:rsidRDefault="002A46A3" w:rsidP="002A46A3">
            <w:pPr>
              <w:tabs>
                <w:tab w:val="right" w:pos="10080"/>
              </w:tabs>
              <w:spacing w:line="360" w:lineRule="auto"/>
            </w:pPr>
            <w:r w:rsidRPr="005F0537">
              <w:t>YES</w:t>
            </w:r>
          </w:p>
        </w:tc>
        <w:tc>
          <w:tcPr>
            <w:tcW w:w="42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15EA3E" w14:textId="77777777" w:rsidR="002A46A3" w:rsidRPr="005F0537" w:rsidRDefault="002A46A3" w:rsidP="002A46A3">
            <w:pPr>
              <w:tabs>
                <w:tab w:val="right" w:pos="10080"/>
              </w:tabs>
              <w:spacing w:line="360" w:lineRule="auto"/>
            </w:pPr>
          </w:p>
        </w:tc>
        <w:tc>
          <w:tcPr>
            <w:tcW w:w="709" w:type="dxa"/>
            <w:tcBorders>
              <w:top w:val="single" w:sz="4" w:space="0" w:color="auto"/>
              <w:left w:val="single" w:sz="4" w:space="0" w:color="auto"/>
              <w:bottom w:val="single" w:sz="4" w:space="0" w:color="auto"/>
              <w:right w:val="single" w:sz="4" w:space="0" w:color="auto"/>
            </w:tcBorders>
          </w:tcPr>
          <w:p w14:paraId="56C815A7" w14:textId="77777777" w:rsidR="002A46A3" w:rsidRPr="005F0537" w:rsidRDefault="002A46A3" w:rsidP="002A46A3">
            <w:pPr>
              <w:tabs>
                <w:tab w:val="right" w:pos="10080"/>
              </w:tabs>
              <w:spacing w:line="360" w:lineRule="auto"/>
            </w:pPr>
            <w:r w:rsidRPr="005F0537">
              <w:t>NO</w:t>
            </w:r>
          </w:p>
        </w:tc>
        <w:tc>
          <w:tcPr>
            <w:tcW w:w="425" w:type="dxa"/>
            <w:tcBorders>
              <w:top w:val="single" w:sz="4" w:space="0" w:color="auto"/>
              <w:left w:val="single" w:sz="4" w:space="0" w:color="auto"/>
              <w:bottom w:val="single" w:sz="4" w:space="0" w:color="auto"/>
              <w:right w:val="single" w:sz="4" w:space="0" w:color="auto"/>
            </w:tcBorders>
          </w:tcPr>
          <w:p w14:paraId="54F38C4C" w14:textId="48801410" w:rsidR="002A46A3" w:rsidRPr="005F0537" w:rsidRDefault="00D97C54" w:rsidP="002A46A3">
            <w:pPr>
              <w:tabs>
                <w:tab w:val="right" w:pos="10080"/>
              </w:tabs>
              <w:spacing w:line="360" w:lineRule="auto"/>
            </w:pPr>
            <w:r>
              <w:t>X</w:t>
            </w:r>
          </w:p>
        </w:tc>
      </w:tr>
    </w:tbl>
    <w:p w14:paraId="54F76ADC" w14:textId="77777777" w:rsidR="002A46A3" w:rsidRDefault="002A46A3">
      <w:pPr>
        <w:rPr>
          <w:b/>
        </w:rPr>
      </w:pPr>
    </w:p>
    <w:p w14:paraId="31A97CFB" w14:textId="77777777" w:rsidR="00F54D45" w:rsidRPr="00FF6ACF" w:rsidRDefault="00F54D45" w:rsidP="00F54D45">
      <w:r w:rsidRPr="00FF6ACF">
        <w:rPr>
          <w:b/>
        </w:rPr>
        <w:t xml:space="preserve">Students:  </w:t>
      </w:r>
      <w:r w:rsidRPr="00FF6ACF">
        <w:t>you should discuss the ethical considerations of your project with your project supervisor</w:t>
      </w:r>
      <w:r w:rsidRPr="00FF6ACF">
        <w:rPr>
          <w:b/>
        </w:rPr>
        <w:t xml:space="preserve"> </w:t>
      </w:r>
      <w:r w:rsidRPr="00FF6ACF">
        <w:t>and, if necessary, fill in a full ethics form to be submitted to the Physical Sciences Ethics Committee.</w:t>
      </w:r>
    </w:p>
    <w:p w14:paraId="4E2C72C3" w14:textId="77777777" w:rsidR="00F54D45" w:rsidRPr="00FF6ACF" w:rsidRDefault="00F54D45" w:rsidP="00F54D45"/>
    <w:p w14:paraId="1A3B8AEB" w14:textId="77777777" w:rsidR="00F54D45" w:rsidRPr="00FF6ACF" w:rsidRDefault="00F54D45" w:rsidP="00F54D45">
      <w:r w:rsidRPr="00FF6ACF">
        <w:rPr>
          <w:b/>
        </w:rPr>
        <w:t xml:space="preserve">Supervisors: </w:t>
      </w:r>
      <w:r w:rsidRPr="00FF6ACF">
        <w:t>Please ensure you are familiar with the University’s ‘Code of practice and principles for good ethical governance’ in order to guide your student effectively. Please seek guidance from the Departmental Ethics Officer if you are uncertain about any ethical issue arising from this application.</w:t>
      </w:r>
    </w:p>
    <w:p w14:paraId="703E823D" w14:textId="77777777" w:rsidR="00FF6ACF" w:rsidRDefault="00FF6ACF" w:rsidP="00FF6ACF">
      <w:pPr>
        <w:rPr>
          <w:b/>
        </w:rPr>
      </w:pPr>
      <w:r w:rsidRPr="00965259">
        <w:rPr>
          <w:b/>
        </w:rPr>
        <w:lastRenderedPageBreak/>
        <w:t>FAST-TRACK ETHICAL APPROVAL FORM (STUDENTS)</w:t>
      </w:r>
    </w:p>
    <w:p w14:paraId="64CFEC90" w14:textId="77777777" w:rsidR="002A46A3" w:rsidRDefault="002A46A3"/>
    <w:p w14:paraId="3E98C8AA" w14:textId="0656EAF7" w:rsidR="00834FA1" w:rsidRPr="00FF6ACF" w:rsidRDefault="00834FA1">
      <w:pPr>
        <w:rPr>
          <w:b/>
          <w:sz w:val="22"/>
          <w:szCs w:val="22"/>
        </w:rPr>
      </w:pPr>
      <w:r w:rsidRPr="00FF6ACF">
        <w:rPr>
          <w:b/>
          <w:sz w:val="22"/>
          <w:szCs w:val="22"/>
        </w:rPr>
        <w:t>Project Information:</w:t>
      </w:r>
    </w:p>
    <w:p w14:paraId="29FC5C45" w14:textId="77777777" w:rsidR="00FF6ACF" w:rsidRPr="00FF6ACF" w:rsidRDefault="00FF6ACF">
      <w:pPr>
        <w:rPr>
          <w:b/>
          <w:sz w:val="22"/>
          <w:szCs w:val="22"/>
        </w:rPr>
      </w:pPr>
    </w:p>
    <w:p w14:paraId="4C3951BA" w14:textId="723B3E3A" w:rsidR="00965259" w:rsidRPr="00FF6ACF" w:rsidRDefault="00F54D45">
      <w:pPr>
        <w:rPr>
          <w:sz w:val="22"/>
          <w:szCs w:val="22"/>
        </w:rPr>
      </w:pPr>
      <w:r w:rsidRPr="00FF6ACF">
        <w:rPr>
          <w:noProof/>
          <w:sz w:val="22"/>
          <w:szCs w:val="22"/>
          <w:lang w:val="en-US"/>
        </w:rPr>
        <mc:AlternateContent>
          <mc:Choice Requires="wps">
            <w:drawing>
              <wp:anchor distT="0" distB="0" distL="114300" distR="114300" simplePos="0" relativeHeight="251666432" behindDoc="0" locked="0" layoutInCell="1" allowOverlap="1" wp14:anchorId="30CC219A" wp14:editId="667DCE59">
                <wp:simplePos x="0" y="0"/>
                <wp:positionH relativeFrom="column">
                  <wp:posOffset>-1028700</wp:posOffset>
                </wp:positionH>
                <wp:positionV relativeFrom="paragraph">
                  <wp:posOffset>100965</wp:posOffset>
                </wp:positionV>
                <wp:extent cx="297815" cy="9144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97815"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8E4870" w14:textId="77777777" w:rsidR="00A54B1D" w:rsidRDefault="00A54B1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9" o:spid="_x0000_s1026" type="#_x0000_t202" style="position:absolute;margin-left:-80.95pt;margin-top:7.95pt;width:23.45pt;height:1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" filled="f" stroked="f">
                <v:textbox>
                  <w:txbxContent>
                    <w:p w14:paraId="4D8E4870" w14:textId="77777777" w:rsidR="00A54B1D" w:rsidRDefault="00A54B1D"/>
                  </w:txbxContent>
                </v:textbox>
                <w10:wrap type="square"/>
              </v:shape>
            </w:pict>
          </mc:Fallback>
        </mc:AlternateContent>
      </w:r>
      <w:r w:rsidR="00965259" w:rsidRPr="00FF6ACF">
        <w:rPr>
          <w:b/>
          <w:sz w:val="22"/>
          <w:szCs w:val="22"/>
        </w:rPr>
        <w:t>Student Name</w:t>
      </w:r>
      <w:r w:rsidR="00965259" w:rsidRPr="00FF6ACF">
        <w:rPr>
          <w:sz w:val="22"/>
          <w:szCs w:val="22"/>
        </w:rPr>
        <w:t xml:space="preserve">: </w:t>
      </w:r>
      <w:r w:rsidR="00D97C54">
        <w:rPr>
          <w:sz w:val="22"/>
          <w:szCs w:val="22"/>
        </w:rPr>
        <w:t>Samuel Brendon Heather</w:t>
      </w:r>
    </w:p>
    <w:p w14:paraId="4E012369" w14:textId="77777777" w:rsidR="00965259" w:rsidRPr="00FF6ACF" w:rsidRDefault="00965259">
      <w:pPr>
        <w:rPr>
          <w:sz w:val="22"/>
          <w:szCs w:val="22"/>
        </w:rPr>
      </w:pPr>
    </w:p>
    <w:p w14:paraId="1CB860FE" w14:textId="3383238D" w:rsidR="00AC2FDB" w:rsidRPr="00FF6ACF" w:rsidRDefault="00DE1914">
      <w:pPr>
        <w:rPr>
          <w:sz w:val="22"/>
          <w:szCs w:val="22"/>
        </w:rPr>
      </w:pPr>
      <w:r w:rsidRPr="00FF6ACF">
        <w:rPr>
          <w:b/>
          <w:sz w:val="22"/>
          <w:szCs w:val="22"/>
        </w:rPr>
        <w:t>Course T</w:t>
      </w:r>
      <w:r w:rsidR="00AC2FDB" w:rsidRPr="00FF6ACF">
        <w:rPr>
          <w:b/>
          <w:sz w:val="22"/>
          <w:szCs w:val="22"/>
        </w:rPr>
        <w:t>itle</w:t>
      </w:r>
      <w:r w:rsidR="0071597A" w:rsidRPr="00FF6ACF">
        <w:rPr>
          <w:b/>
          <w:sz w:val="22"/>
          <w:szCs w:val="22"/>
        </w:rPr>
        <w:t>:</w:t>
      </w:r>
      <w:r w:rsidR="00D97C54">
        <w:rPr>
          <w:sz w:val="22"/>
          <w:szCs w:val="22"/>
        </w:rPr>
        <w:t xml:space="preserve"> Computer Science (BEng)</w:t>
      </w:r>
    </w:p>
    <w:p w14:paraId="686DAEB0" w14:textId="77777777" w:rsidR="00AC2FDB" w:rsidRDefault="00AC2FDB"/>
    <w:p w14:paraId="52D37B8A" w14:textId="77777777" w:rsidR="00DE1914" w:rsidRPr="00FF6ACF" w:rsidRDefault="00AC2FDB" w:rsidP="00DE1914">
      <w:pPr>
        <w:spacing w:line="360" w:lineRule="auto"/>
        <w:rPr>
          <w:i/>
          <w:sz w:val="20"/>
          <w:szCs w:val="20"/>
        </w:rPr>
      </w:pPr>
      <w:r w:rsidRPr="00FF6ACF">
        <w:rPr>
          <w:b/>
          <w:i/>
          <w:sz w:val="20"/>
          <w:szCs w:val="20"/>
        </w:rPr>
        <w:t>Tick one box</w:t>
      </w:r>
      <w:r w:rsidR="00DE1914" w:rsidRPr="00FF6ACF">
        <w:rPr>
          <w:i/>
          <w:sz w:val="20"/>
          <w:szCs w:val="20"/>
        </w:rPr>
        <w:t>:</w:t>
      </w:r>
    </w:p>
    <w:p w14:paraId="163742AA" w14:textId="3D7651BC" w:rsidR="00AC2FDB" w:rsidRPr="00834FA1" w:rsidRDefault="00965259" w:rsidP="009D7A2C">
      <w:pPr>
        <w:spacing w:line="360" w:lineRule="auto"/>
        <w:rPr>
          <w:sz w:val="22"/>
          <w:szCs w:val="22"/>
        </w:rPr>
      </w:pPr>
      <w:r w:rsidRPr="00834FA1">
        <w:rPr>
          <w:sz w:val="22"/>
          <w:szCs w:val="22"/>
        </w:rPr>
        <w:t xml:space="preserve">Undergraduate </w:t>
      </w:r>
      <w:r w:rsidR="00AC2FDB" w:rsidRPr="00834FA1">
        <w:rPr>
          <w:sz w:val="22"/>
          <w:szCs w:val="22"/>
        </w:rPr>
        <w:t xml:space="preserve"> </w:t>
      </w:r>
      <w:r w:rsidRPr="00834FA1">
        <w:rPr>
          <w:sz w:val="22"/>
          <w:szCs w:val="22"/>
        </w:rPr>
        <w:t xml:space="preserve"> </w:t>
      </w:r>
      <w:r w:rsidR="00AC2FDB" w:rsidRPr="00834FA1">
        <w:rPr>
          <w:sz w:val="22"/>
          <w:szCs w:val="22"/>
        </w:rPr>
        <w:t>project</w:t>
      </w:r>
      <w:r w:rsidR="00AC2FDB" w:rsidRPr="00834FA1">
        <w:rPr>
          <w:sz w:val="22"/>
          <w:szCs w:val="22"/>
        </w:rPr>
        <w:tab/>
      </w:r>
      <w:r w:rsidR="00AC2FDB" w:rsidRPr="00834FA1">
        <w:rPr>
          <w:sz w:val="22"/>
          <w:szCs w:val="22"/>
        </w:rPr>
        <w:tab/>
      </w:r>
      <w:r w:rsidR="00D97C54">
        <w:rPr>
          <w:rFonts w:ascii="Apple Symbols" w:hAnsi="Apple Symbols" w:cs="Apple Symbols"/>
          <w:color w:val="000000"/>
          <w:sz w:val="22"/>
          <w:szCs w:val="22"/>
          <w:lang w:val="en-US"/>
        </w:rPr>
        <w:t>X</w:t>
      </w:r>
      <w:r w:rsidR="009D7A2C" w:rsidRPr="00834FA1">
        <w:rPr>
          <w:sz w:val="22"/>
          <w:szCs w:val="22"/>
        </w:rPr>
        <w:tab/>
      </w:r>
      <w:r w:rsidRPr="00834FA1">
        <w:rPr>
          <w:sz w:val="22"/>
          <w:szCs w:val="22"/>
        </w:rPr>
        <w:t>Postgraduate</w:t>
      </w:r>
      <w:r w:rsidRPr="00834FA1">
        <w:rPr>
          <w:sz w:val="22"/>
          <w:szCs w:val="22"/>
        </w:rPr>
        <w:tab/>
        <w:t xml:space="preserve"> </w:t>
      </w:r>
      <w:r w:rsidR="00AC2FDB" w:rsidRPr="00834FA1">
        <w:rPr>
          <w:sz w:val="22"/>
          <w:szCs w:val="22"/>
        </w:rPr>
        <w:t>project</w:t>
      </w:r>
      <w:r w:rsidR="00DE1914" w:rsidRPr="00834FA1">
        <w:rPr>
          <w:sz w:val="22"/>
          <w:szCs w:val="22"/>
        </w:rPr>
        <w:tab/>
      </w:r>
      <w:r w:rsidR="00DE1914" w:rsidRPr="00834FA1">
        <w:rPr>
          <w:sz w:val="22"/>
          <w:szCs w:val="22"/>
        </w:rPr>
        <w:tab/>
      </w:r>
      <w:r w:rsidR="00834FA1">
        <w:rPr>
          <w:sz w:val="22"/>
          <w:szCs w:val="22"/>
        </w:rPr>
        <w:tab/>
      </w:r>
      <w:r w:rsidR="00DE1914" w:rsidRPr="00834FA1">
        <w:rPr>
          <w:rFonts w:ascii="Arial" w:hAnsi="Arial" w:cs="Arial"/>
          <w:sz w:val="22"/>
          <w:szCs w:val="22"/>
        </w:rPr>
        <w:t>□</w:t>
      </w:r>
    </w:p>
    <w:p w14:paraId="61052BF4" w14:textId="77777777" w:rsidR="00AC2FDB" w:rsidRPr="00834FA1" w:rsidRDefault="00AC2FDB" w:rsidP="009D7A2C">
      <w:pPr>
        <w:spacing w:line="360" w:lineRule="auto"/>
        <w:rPr>
          <w:sz w:val="22"/>
          <w:szCs w:val="22"/>
        </w:rPr>
      </w:pPr>
      <w:r w:rsidRPr="00834FA1">
        <w:rPr>
          <w:sz w:val="22"/>
          <w:szCs w:val="22"/>
        </w:rPr>
        <w:t xml:space="preserve">Undergraduate module assignment </w:t>
      </w:r>
      <w:r w:rsidRPr="00834FA1">
        <w:rPr>
          <w:sz w:val="22"/>
          <w:szCs w:val="22"/>
        </w:rPr>
        <w:tab/>
      </w:r>
      <w:r w:rsidR="00DE1914" w:rsidRPr="00834FA1">
        <w:rPr>
          <w:rFonts w:ascii="Arial" w:hAnsi="Arial" w:cs="Arial"/>
          <w:sz w:val="22"/>
          <w:szCs w:val="22"/>
        </w:rPr>
        <w:t>□</w:t>
      </w:r>
      <w:r w:rsidR="009D7A2C" w:rsidRPr="00834FA1">
        <w:rPr>
          <w:sz w:val="22"/>
          <w:szCs w:val="22"/>
        </w:rPr>
        <w:tab/>
      </w:r>
      <w:r w:rsidRPr="00834FA1">
        <w:rPr>
          <w:sz w:val="22"/>
          <w:szCs w:val="22"/>
        </w:rPr>
        <w:t>Postgraduate module assignment</w:t>
      </w:r>
      <w:r w:rsidR="00DE1914" w:rsidRPr="00834FA1">
        <w:rPr>
          <w:sz w:val="22"/>
          <w:szCs w:val="22"/>
        </w:rPr>
        <w:tab/>
      </w:r>
      <w:r w:rsidR="00DE1914" w:rsidRPr="00834FA1">
        <w:rPr>
          <w:rFonts w:ascii="Arial" w:hAnsi="Arial" w:cs="Arial"/>
          <w:sz w:val="22"/>
          <w:szCs w:val="22"/>
        </w:rPr>
        <w:t>□</w:t>
      </w:r>
    </w:p>
    <w:p w14:paraId="1E741253" w14:textId="77777777" w:rsidR="00AC2FDB" w:rsidRPr="00834FA1" w:rsidRDefault="00AC2FDB" w:rsidP="00DE1914">
      <w:pPr>
        <w:rPr>
          <w:sz w:val="22"/>
          <w:szCs w:val="22"/>
        </w:rPr>
      </w:pPr>
      <w:r w:rsidRPr="00834FA1">
        <w:rPr>
          <w:sz w:val="22"/>
          <w:szCs w:val="22"/>
        </w:rPr>
        <w:t>Other (Please state………………………)</w:t>
      </w:r>
      <w:r w:rsidR="00DE1914" w:rsidRPr="00834FA1">
        <w:rPr>
          <w:sz w:val="22"/>
          <w:szCs w:val="22"/>
        </w:rPr>
        <w:tab/>
      </w:r>
      <w:r w:rsidR="00DE1914" w:rsidRPr="00834FA1">
        <w:rPr>
          <w:rFonts w:ascii="Arial" w:hAnsi="Arial" w:cs="Arial"/>
          <w:sz w:val="22"/>
          <w:szCs w:val="22"/>
        </w:rPr>
        <w:t>□</w:t>
      </w:r>
    </w:p>
    <w:p w14:paraId="65EFB618" w14:textId="77777777" w:rsidR="00AC2FDB" w:rsidRDefault="00AC2FDB" w:rsidP="00DE1914"/>
    <w:p w14:paraId="38299C8C" w14:textId="77777777" w:rsidR="00AC2FDB" w:rsidRPr="00FF6ACF" w:rsidRDefault="00AC2FDB">
      <w:pPr>
        <w:rPr>
          <w:sz w:val="22"/>
          <w:szCs w:val="22"/>
        </w:rPr>
      </w:pPr>
      <w:r w:rsidRPr="00D97C54">
        <w:rPr>
          <w:b/>
          <w:color w:val="FF0000"/>
          <w:sz w:val="22"/>
          <w:szCs w:val="22"/>
        </w:rPr>
        <w:t>Title of project</w:t>
      </w:r>
      <w:r w:rsidR="0071597A" w:rsidRPr="00D97C54">
        <w:rPr>
          <w:b/>
          <w:color w:val="FF0000"/>
          <w:sz w:val="22"/>
          <w:szCs w:val="22"/>
        </w:rPr>
        <w:t>:</w:t>
      </w:r>
      <w:r w:rsidRPr="00FF6ACF">
        <w:rPr>
          <w:sz w:val="22"/>
          <w:szCs w:val="22"/>
        </w:rPr>
        <w:t>……………………</w:t>
      </w:r>
      <w:r w:rsidR="009D7A2C" w:rsidRPr="00FF6ACF">
        <w:rPr>
          <w:sz w:val="22"/>
          <w:szCs w:val="22"/>
        </w:rPr>
        <w:t>……………</w:t>
      </w:r>
      <w:r w:rsidR="00296A06" w:rsidRPr="00FF6ACF">
        <w:rPr>
          <w:sz w:val="22"/>
          <w:szCs w:val="22"/>
        </w:rPr>
        <w:t>………..</w:t>
      </w:r>
    </w:p>
    <w:p w14:paraId="2F677AEE" w14:textId="77777777" w:rsidR="00AC2FDB" w:rsidRPr="00FF6ACF" w:rsidRDefault="00AC2FDB">
      <w:pPr>
        <w:rPr>
          <w:sz w:val="22"/>
          <w:szCs w:val="22"/>
        </w:rPr>
      </w:pPr>
    </w:p>
    <w:p w14:paraId="2FE3CEA9" w14:textId="0435DF61" w:rsidR="00AC2FDB" w:rsidRPr="00FF6ACF" w:rsidRDefault="00AC2FDB">
      <w:pPr>
        <w:rPr>
          <w:sz w:val="22"/>
          <w:szCs w:val="22"/>
        </w:rPr>
      </w:pPr>
      <w:r w:rsidRPr="00FF6ACF">
        <w:rPr>
          <w:b/>
          <w:sz w:val="22"/>
          <w:szCs w:val="22"/>
        </w:rPr>
        <w:t>Project supervisor / module leader name</w:t>
      </w:r>
      <w:r w:rsidR="0071597A" w:rsidRPr="00FF6ACF">
        <w:rPr>
          <w:sz w:val="22"/>
          <w:szCs w:val="22"/>
        </w:rPr>
        <w:t>:</w:t>
      </w:r>
      <w:r w:rsidR="00D97C54">
        <w:rPr>
          <w:sz w:val="22"/>
          <w:szCs w:val="22"/>
        </w:rPr>
        <w:t xml:space="preserve"> </w:t>
      </w:r>
      <w:proofErr w:type="spellStart"/>
      <w:r w:rsidR="00D97C54">
        <w:rPr>
          <w:sz w:val="22"/>
          <w:szCs w:val="22"/>
        </w:rPr>
        <w:t>Dr.</w:t>
      </w:r>
      <w:proofErr w:type="spellEnd"/>
      <w:r w:rsidR="00D97C54">
        <w:rPr>
          <w:sz w:val="22"/>
          <w:szCs w:val="22"/>
        </w:rPr>
        <w:t xml:space="preserve"> </w:t>
      </w:r>
      <w:proofErr w:type="spellStart"/>
      <w:r w:rsidR="00D97C54">
        <w:rPr>
          <w:sz w:val="22"/>
          <w:szCs w:val="22"/>
        </w:rPr>
        <w:t>Lilian</w:t>
      </w:r>
      <w:proofErr w:type="spellEnd"/>
      <w:r w:rsidR="00D97C54">
        <w:rPr>
          <w:sz w:val="22"/>
          <w:szCs w:val="22"/>
        </w:rPr>
        <w:t xml:space="preserve"> Blot</w:t>
      </w:r>
    </w:p>
    <w:p w14:paraId="517BE6D6" w14:textId="77777777" w:rsidR="00AC2FDB" w:rsidRDefault="00AC2FDB"/>
    <w:p w14:paraId="1EEDF603" w14:textId="676F27D8" w:rsidR="000E2699" w:rsidRDefault="00513759">
      <w:pPr>
        <w:rPr>
          <w:b/>
        </w:rPr>
      </w:pPr>
      <w:bookmarkStart w:id="1" w:name="_GoBack"/>
      <w:r w:rsidRPr="00D97C54">
        <w:rPr>
          <w:b/>
          <w:color w:val="FF0000"/>
        </w:rPr>
        <w:t>Protocol</w:t>
      </w:r>
      <w:bookmarkEnd w:id="1"/>
      <w:r>
        <w:rPr>
          <w:b/>
        </w:rPr>
        <w:t>:</w:t>
      </w:r>
    </w:p>
    <w:p w14:paraId="7B272A81" w14:textId="77777777" w:rsidR="00A67E8A" w:rsidRDefault="00A67E8A"/>
    <w:p w14:paraId="2A039E91" w14:textId="35664160" w:rsidR="000E2699" w:rsidRPr="00672CEF" w:rsidRDefault="000E2699">
      <w:pPr>
        <w:rPr>
          <w:i/>
          <w:sz w:val="20"/>
          <w:szCs w:val="20"/>
        </w:rPr>
      </w:pPr>
      <w:proofErr w:type="gramStart"/>
      <w:r>
        <w:rPr>
          <w:b/>
        </w:rPr>
        <w:t>a</w:t>
      </w:r>
      <w:proofErr w:type="gramEnd"/>
      <w:r>
        <w:rPr>
          <w:b/>
        </w:rPr>
        <w:t xml:space="preserve">): </w:t>
      </w:r>
      <w:r w:rsidRPr="00672CEF">
        <w:rPr>
          <w:i/>
          <w:sz w:val="20"/>
          <w:szCs w:val="20"/>
        </w:rPr>
        <w:t xml:space="preserve">If you answer </w:t>
      </w:r>
      <w:r w:rsidRPr="00672CEF">
        <w:rPr>
          <w:b/>
          <w:i/>
          <w:sz w:val="20"/>
          <w:szCs w:val="20"/>
        </w:rPr>
        <w:t>NO</w:t>
      </w:r>
      <w:r w:rsidRPr="00672CEF">
        <w:rPr>
          <w:i/>
          <w:sz w:val="20"/>
          <w:szCs w:val="20"/>
        </w:rPr>
        <w:t xml:space="preserve"> to any of the following you must submit a full ethical approval form</w:t>
      </w:r>
    </w:p>
    <w:p w14:paraId="67E6F378" w14:textId="77777777" w:rsidR="000E2699" w:rsidRPr="00FF6ACF" w:rsidRDefault="000E2699">
      <w:pPr>
        <w:rPr>
          <w:i/>
          <w:sz w:val="12"/>
          <w:szCs w:val="12"/>
        </w:rPr>
      </w:pPr>
    </w:p>
    <w:tbl>
      <w:tblPr>
        <w:tblpPr w:leftFromText="180" w:rightFromText="180" w:vertAnchor="text" w:horzAnchor="margin" w:tblpX="108" w:tblpY="137"/>
        <w:tblW w:w="9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7"/>
        <w:gridCol w:w="7496"/>
        <w:gridCol w:w="610"/>
        <w:gridCol w:w="567"/>
        <w:gridCol w:w="776"/>
      </w:tblGrid>
      <w:tr w:rsidR="00586492" w14:paraId="7E6F0465" w14:textId="77777777" w:rsidTr="00C2426C">
        <w:trPr>
          <w:trHeight w:val="287"/>
        </w:trPr>
        <w:tc>
          <w:tcPr>
            <w:tcW w:w="507" w:type="dxa"/>
          </w:tcPr>
          <w:p w14:paraId="221737C9" w14:textId="77777777" w:rsidR="009D7A2C" w:rsidRPr="00BB24D6" w:rsidRDefault="009D7A2C" w:rsidP="009D7A2C"/>
        </w:tc>
        <w:tc>
          <w:tcPr>
            <w:tcW w:w="7496" w:type="dxa"/>
          </w:tcPr>
          <w:p w14:paraId="6FC3D0CA" w14:textId="77777777" w:rsidR="009D7A2C" w:rsidRPr="00A54B1D" w:rsidRDefault="00586492" w:rsidP="009D7A2C">
            <w:pPr>
              <w:rPr>
                <w:i/>
              </w:rPr>
            </w:pPr>
            <w:r w:rsidRPr="00A54B1D">
              <w:rPr>
                <w:i/>
              </w:rPr>
              <w:t>If you answer yes to any of the following, this must be explicit in any supporting literature (e.g. consent forms, information sheets and questionnaires)</w:t>
            </w:r>
          </w:p>
        </w:tc>
        <w:tc>
          <w:tcPr>
            <w:tcW w:w="610" w:type="dxa"/>
          </w:tcPr>
          <w:p w14:paraId="462DCD1E" w14:textId="77777777" w:rsidR="009D7A2C" w:rsidRPr="00BB24D6" w:rsidRDefault="009D7A2C" w:rsidP="009D7A2C">
            <w:pPr>
              <w:jc w:val="center"/>
            </w:pPr>
            <w:r w:rsidRPr="00BB24D6">
              <w:t>YES</w:t>
            </w:r>
          </w:p>
        </w:tc>
        <w:tc>
          <w:tcPr>
            <w:tcW w:w="567" w:type="dxa"/>
            <w:shd w:val="clear" w:color="auto" w:fill="E6E6E6"/>
          </w:tcPr>
          <w:p w14:paraId="6622DBED" w14:textId="77777777" w:rsidR="009D7A2C" w:rsidRPr="00A54B1D" w:rsidRDefault="009D7A2C" w:rsidP="009D7A2C">
            <w:pPr>
              <w:jc w:val="center"/>
            </w:pPr>
            <w:r w:rsidRPr="00BB24D6">
              <w:t>NO</w:t>
            </w:r>
          </w:p>
        </w:tc>
        <w:tc>
          <w:tcPr>
            <w:tcW w:w="776" w:type="dxa"/>
          </w:tcPr>
          <w:p w14:paraId="625BFFBE" w14:textId="77777777" w:rsidR="009D7A2C" w:rsidRPr="00A54B1D" w:rsidRDefault="009D7A2C" w:rsidP="009D7A2C">
            <w:pPr>
              <w:jc w:val="center"/>
            </w:pPr>
            <w:r w:rsidRPr="00BB24D6">
              <w:t>N/A</w:t>
            </w:r>
          </w:p>
        </w:tc>
      </w:tr>
      <w:tr w:rsidR="00586492" w14:paraId="49FA18AA" w14:textId="77777777" w:rsidTr="00C2426C">
        <w:trPr>
          <w:trHeight w:val="309"/>
        </w:trPr>
        <w:tc>
          <w:tcPr>
            <w:tcW w:w="507" w:type="dxa"/>
          </w:tcPr>
          <w:p w14:paraId="040897DF" w14:textId="77777777" w:rsidR="009D7A2C" w:rsidRPr="00BB24D6" w:rsidRDefault="009D7A2C" w:rsidP="009D7A2C">
            <w:r w:rsidRPr="00BB24D6">
              <w:t>1</w:t>
            </w:r>
          </w:p>
        </w:tc>
        <w:tc>
          <w:tcPr>
            <w:tcW w:w="7496" w:type="dxa"/>
          </w:tcPr>
          <w:p w14:paraId="58B6FF2E" w14:textId="77777777" w:rsidR="009D7A2C" w:rsidRPr="00A54B1D" w:rsidRDefault="009D7A2C" w:rsidP="00586492">
            <w:pPr>
              <w:autoSpaceDE w:val="0"/>
              <w:autoSpaceDN w:val="0"/>
              <w:adjustRightInd w:val="0"/>
              <w:rPr>
                <w:rFonts w:cs="Arial"/>
              </w:rPr>
            </w:pPr>
            <w:r w:rsidRPr="00A54B1D">
              <w:rPr>
                <w:rFonts w:cs="Arial"/>
              </w:rPr>
              <w:t>Will you describe the procedures to participants in advance, so that they are informed about what to expect?</w:t>
            </w:r>
            <w:r w:rsidR="00586492" w:rsidRPr="00A54B1D">
              <w:rPr>
                <w:rFonts w:cs="Arial"/>
              </w:rPr>
              <w:t xml:space="preserve"> </w:t>
            </w:r>
          </w:p>
        </w:tc>
        <w:tc>
          <w:tcPr>
            <w:tcW w:w="610" w:type="dxa"/>
          </w:tcPr>
          <w:p w14:paraId="7F687840" w14:textId="77777777" w:rsidR="009D7A2C" w:rsidRPr="00BB24D6" w:rsidRDefault="009D7A2C" w:rsidP="009D7A2C"/>
        </w:tc>
        <w:tc>
          <w:tcPr>
            <w:tcW w:w="567" w:type="dxa"/>
            <w:shd w:val="clear" w:color="auto" w:fill="E6E6E6"/>
          </w:tcPr>
          <w:p w14:paraId="65DA28B5" w14:textId="77777777" w:rsidR="009D7A2C" w:rsidRPr="00BB24D6" w:rsidRDefault="009D7A2C" w:rsidP="009D7A2C"/>
        </w:tc>
        <w:tc>
          <w:tcPr>
            <w:tcW w:w="776" w:type="dxa"/>
          </w:tcPr>
          <w:p w14:paraId="7D589286" w14:textId="77777777" w:rsidR="009D7A2C" w:rsidRPr="00A54B1D" w:rsidRDefault="009D7A2C" w:rsidP="009D7A2C"/>
        </w:tc>
      </w:tr>
      <w:tr w:rsidR="00586492" w14:paraId="67EA4345" w14:textId="77777777" w:rsidTr="00C2426C">
        <w:trPr>
          <w:trHeight w:val="287"/>
        </w:trPr>
        <w:tc>
          <w:tcPr>
            <w:tcW w:w="507" w:type="dxa"/>
          </w:tcPr>
          <w:p w14:paraId="1A910083" w14:textId="77777777" w:rsidR="009D7A2C" w:rsidRPr="00BB24D6" w:rsidRDefault="009D7A2C" w:rsidP="009D7A2C">
            <w:r w:rsidRPr="00BB24D6">
              <w:t>2</w:t>
            </w:r>
          </w:p>
        </w:tc>
        <w:tc>
          <w:tcPr>
            <w:tcW w:w="7496" w:type="dxa"/>
          </w:tcPr>
          <w:p w14:paraId="47CD5165" w14:textId="77777777" w:rsidR="009D7A2C" w:rsidRPr="00A54B1D" w:rsidRDefault="009D7A2C" w:rsidP="009D7A2C">
            <w:pPr>
              <w:rPr>
                <w:rFonts w:cs="Arial"/>
              </w:rPr>
            </w:pPr>
            <w:r w:rsidRPr="00A54B1D">
              <w:rPr>
                <w:rFonts w:cs="Arial"/>
              </w:rPr>
              <w:t>Will you tell participants that their participation is voluntary?</w:t>
            </w:r>
          </w:p>
          <w:p w14:paraId="2AB86530" w14:textId="77777777" w:rsidR="009D7A2C" w:rsidRPr="00A54B1D" w:rsidRDefault="009D7A2C" w:rsidP="009D7A2C">
            <w:pPr>
              <w:rPr>
                <w:rFonts w:cs="Arial"/>
              </w:rPr>
            </w:pPr>
          </w:p>
        </w:tc>
        <w:tc>
          <w:tcPr>
            <w:tcW w:w="610" w:type="dxa"/>
          </w:tcPr>
          <w:p w14:paraId="7F0E9F93" w14:textId="77777777" w:rsidR="009D7A2C" w:rsidRPr="00BB24D6" w:rsidRDefault="009D7A2C" w:rsidP="009D7A2C"/>
        </w:tc>
        <w:tc>
          <w:tcPr>
            <w:tcW w:w="567" w:type="dxa"/>
            <w:shd w:val="clear" w:color="auto" w:fill="E6E6E6"/>
          </w:tcPr>
          <w:p w14:paraId="6F0CD2FE" w14:textId="77777777" w:rsidR="009D7A2C" w:rsidRPr="00BB24D6" w:rsidRDefault="009D7A2C" w:rsidP="009D7A2C"/>
        </w:tc>
        <w:tc>
          <w:tcPr>
            <w:tcW w:w="776" w:type="dxa"/>
          </w:tcPr>
          <w:p w14:paraId="5A075F92" w14:textId="77777777" w:rsidR="009D7A2C" w:rsidRPr="00A54B1D" w:rsidRDefault="009D7A2C" w:rsidP="009D7A2C"/>
        </w:tc>
      </w:tr>
      <w:tr w:rsidR="00586492" w14:paraId="33B4EE57" w14:textId="77777777" w:rsidTr="00C2426C">
        <w:trPr>
          <w:trHeight w:val="287"/>
        </w:trPr>
        <w:tc>
          <w:tcPr>
            <w:tcW w:w="507" w:type="dxa"/>
          </w:tcPr>
          <w:p w14:paraId="2123A91A" w14:textId="77777777" w:rsidR="009D7A2C" w:rsidRPr="00BB24D6" w:rsidRDefault="009D7A2C" w:rsidP="009D7A2C">
            <w:r w:rsidRPr="00BB24D6">
              <w:t>3</w:t>
            </w:r>
          </w:p>
        </w:tc>
        <w:tc>
          <w:tcPr>
            <w:tcW w:w="7496" w:type="dxa"/>
          </w:tcPr>
          <w:p w14:paraId="701B07A9" w14:textId="77777777" w:rsidR="009D7A2C" w:rsidRPr="00A54B1D" w:rsidRDefault="00586492" w:rsidP="00586492">
            <w:pPr>
              <w:rPr>
                <w:rFonts w:cs="Arial"/>
              </w:rPr>
            </w:pPr>
            <w:r w:rsidRPr="00A54B1D">
              <w:rPr>
                <w:rFonts w:cs="Arial"/>
              </w:rPr>
              <w:t>Will you inform the participants of the purpose / background of the study?</w:t>
            </w:r>
          </w:p>
        </w:tc>
        <w:tc>
          <w:tcPr>
            <w:tcW w:w="610" w:type="dxa"/>
          </w:tcPr>
          <w:p w14:paraId="5801C798" w14:textId="77777777" w:rsidR="009D7A2C" w:rsidRPr="00BB24D6" w:rsidRDefault="009D7A2C" w:rsidP="009D7A2C"/>
        </w:tc>
        <w:tc>
          <w:tcPr>
            <w:tcW w:w="567" w:type="dxa"/>
            <w:shd w:val="clear" w:color="auto" w:fill="E6E6E6"/>
          </w:tcPr>
          <w:p w14:paraId="5752ECF5" w14:textId="77777777" w:rsidR="009D7A2C" w:rsidRPr="00BB24D6" w:rsidRDefault="009D7A2C" w:rsidP="009D7A2C"/>
        </w:tc>
        <w:tc>
          <w:tcPr>
            <w:tcW w:w="776" w:type="dxa"/>
          </w:tcPr>
          <w:p w14:paraId="23594B92" w14:textId="77777777" w:rsidR="009D7A2C" w:rsidRPr="00A54B1D" w:rsidRDefault="009D7A2C" w:rsidP="009D7A2C"/>
        </w:tc>
      </w:tr>
      <w:tr w:rsidR="00586492" w14:paraId="42F715B5" w14:textId="77777777" w:rsidTr="00C2426C">
        <w:trPr>
          <w:trHeight w:val="309"/>
        </w:trPr>
        <w:tc>
          <w:tcPr>
            <w:tcW w:w="507" w:type="dxa"/>
          </w:tcPr>
          <w:p w14:paraId="3F285254" w14:textId="77777777" w:rsidR="00586492" w:rsidRPr="00BB24D6" w:rsidRDefault="00586492" w:rsidP="00586492">
            <w:r w:rsidRPr="00BB24D6">
              <w:t>4</w:t>
            </w:r>
          </w:p>
        </w:tc>
        <w:tc>
          <w:tcPr>
            <w:tcW w:w="7496" w:type="dxa"/>
          </w:tcPr>
          <w:p w14:paraId="08EB2860" w14:textId="77777777" w:rsidR="00586492" w:rsidRPr="00A54B1D" w:rsidRDefault="00586492" w:rsidP="00586492">
            <w:pPr>
              <w:autoSpaceDE w:val="0"/>
              <w:autoSpaceDN w:val="0"/>
              <w:adjustRightInd w:val="0"/>
              <w:rPr>
                <w:rFonts w:cs="Arial"/>
              </w:rPr>
            </w:pPr>
            <w:r w:rsidRPr="00A54B1D">
              <w:rPr>
                <w:rFonts w:cs="Arial"/>
              </w:rPr>
              <w:t>Will you obtain written consent for participation?</w:t>
            </w:r>
          </w:p>
          <w:p w14:paraId="4078A5C5" w14:textId="77777777" w:rsidR="00586492" w:rsidRPr="00A54B1D" w:rsidRDefault="00586492" w:rsidP="00586492">
            <w:pPr>
              <w:rPr>
                <w:rFonts w:cs="Arial"/>
              </w:rPr>
            </w:pPr>
          </w:p>
        </w:tc>
        <w:tc>
          <w:tcPr>
            <w:tcW w:w="610" w:type="dxa"/>
          </w:tcPr>
          <w:p w14:paraId="6F7C4790" w14:textId="77777777" w:rsidR="00586492" w:rsidRPr="00BB24D6" w:rsidRDefault="00586492" w:rsidP="00586492"/>
        </w:tc>
        <w:tc>
          <w:tcPr>
            <w:tcW w:w="567" w:type="dxa"/>
            <w:shd w:val="clear" w:color="auto" w:fill="E6E6E6"/>
          </w:tcPr>
          <w:p w14:paraId="0DD246B8" w14:textId="77777777" w:rsidR="00586492" w:rsidRPr="00BB24D6" w:rsidRDefault="00586492" w:rsidP="00586492"/>
        </w:tc>
        <w:tc>
          <w:tcPr>
            <w:tcW w:w="776" w:type="dxa"/>
          </w:tcPr>
          <w:p w14:paraId="56EFA76E" w14:textId="77777777" w:rsidR="00586492" w:rsidRPr="00A54B1D" w:rsidRDefault="00586492" w:rsidP="00586492"/>
        </w:tc>
      </w:tr>
      <w:tr w:rsidR="00586492" w14:paraId="50BCD719" w14:textId="77777777" w:rsidTr="00C2426C">
        <w:trPr>
          <w:trHeight w:val="287"/>
        </w:trPr>
        <w:tc>
          <w:tcPr>
            <w:tcW w:w="507" w:type="dxa"/>
          </w:tcPr>
          <w:p w14:paraId="1C088611" w14:textId="77777777" w:rsidR="00586492" w:rsidRPr="00BB24D6" w:rsidRDefault="00586492" w:rsidP="00586492">
            <w:r w:rsidRPr="00BB24D6">
              <w:t>5</w:t>
            </w:r>
          </w:p>
        </w:tc>
        <w:tc>
          <w:tcPr>
            <w:tcW w:w="7496" w:type="dxa"/>
          </w:tcPr>
          <w:p w14:paraId="0E0BEE54" w14:textId="77777777" w:rsidR="00586492" w:rsidRPr="00A54B1D" w:rsidRDefault="00586492" w:rsidP="00586492">
            <w:pPr>
              <w:autoSpaceDE w:val="0"/>
              <w:autoSpaceDN w:val="0"/>
              <w:adjustRightInd w:val="0"/>
              <w:rPr>
                <w:rFonts w:cs="Arial"/>
              </w:rPr>
            </w:pPr>
            <w:r w:rsidRPr="00A54B1D">
              <w:rPr>
                <w:rFonts w:cs="Arial"/>
              </w:rPr>
              <w:t>If the research is observational, will you ask participants for their consent to being observed?</w:t>
            </w:r>
          </w:p>
        </w:tc>
        <w:tc>
          <w:tcPr>
            <w:tcW w:w="610" w:type="dxa"/>
          </w:tcPr>
          <w:p w14:paraId="7AC2D02C" w14:textId="77777777" w:rsidR="00586492" w:rsidRPr="00BB24D6" w:rsidRDefault="00586492" w:rsidP="00586492"/>
        </w:tc>
        <w:tc>
          <w:tcPr>
            <w:tcW w:w="567" w:type="dxa"/>
            <w:shd w:val="clear" w:color="auto" w:fill="E6E6E6"/>
          </w:tcPr>
          <w:p w14:paraId="1EB92903" w14:textId="77777777" w:rsidR="00586492" w:rsidRPr="00BB24D6" w:rsidRDefault="00586492" w:rsidP="00586492"/>
        </w:tc>
        <w:tc>
          <w:tcPr>
            <w:tcW w:w="776" w:type="dxa"/>
          </w:tcPr>
          <w:p w14:paraId="406729D6" w14:textId="77777777" w:rsidR="00586492" w:rsidRPr="00A54B1D" w:rsidRDefault="00586492" w:rsidP="00586492"/>
        </w:tc>
      </w:tr>
      <w:tr w:rsidR="00586492" w14:paraId="653883F9" w14:textId="77777777" w:rsidTr="00C2426C">
        <w:trPr>
          <w:trHeight w:val="287"/>
        </w:trPr>
        <w:tc>
          <w:tcPr>
            <w:tcW w:w="507" w:type="dxa"/>
          </w:tcPr>
          <w:p w14:paraId="7794CA8C" w14:textId="77777777" w:rsidR="00586492" w:rsidRPr="00BB24D6" w:rsidRDefault="00586492" w:rsidP="00586492">
            <w:r w:rsidRPr="00BB24D6">
              <w:t>6</w:t>
            </w:r>
          </w:p>
        </w:tc>
        <w:tc>
          <w:tcPr>
            <w:tcW w:w="7496" w:type="dxa"/>
          </w:tcPr>
          <w:p w14:paraId="222B4F5A" w14:textId="77777777" w:rsidR="00586492" w:rsidRPr="00A54B1D" w:rsidRDefault="00586492" w:rsidP="00586492">
            <w:pPr>
              <w:rPr>
                <w:rFonts w:cs="Arial"/>
              </w:rPr>
            </w:pPr>
            <w:r w:rsidRPr="00A54B1D">
              <w:rPr>
                <w:rFonts w:cs="Arial"/>
              </w:rPr>
              <w:t>Will you tell participants that they may withdraw from the research at any time and for any reason?</w:t>
            </w:r>
          </w:p>
        </w:tc>
        <w:tc>
          <w:tcPr>
            <w:tcW w:w="610" w:type="dxa"/>
          </w:tcPr>
          <w:p w14:paraId="728FF826" w14:textId="77777777" w:rsidR="00586492" w:rsidRPr="00BB24D6" w:rsidRDefault="00586492" w:rsidP="00586492"/>
        </w:tc>
        <w:tc>
          <w:tcPr>
            <w:tcW w:w="567" w:type="dxa"/>
            <w:shd w:val="clear" w:color="auto" w:fill="E6E6E6"/>
          </w:tcPr>
          <w:p w14:paraId="182FBC73" w14:textId="77777777" w:rsidR="00586492" w:rsidRPr="00BB24D6" w:rsidRDefault="00586492" w:rsidP="00586492"/>
        </w:tc>
        <w:tc>
          <w:tcPr>
            <w:tcW w:w="776" w:type="dxa"/>
          </w:tcPr>
          <w:p w14:paraId="7A5D37F4" w14:textId="77777777" w:rsidR="00586492" w:rsidRPr="00A54B1D" w:rsidRDefault="00586492" w:rsidP="00586492"/>
        </w:tc>
      </w:tr>
      <w:tr w:rsidR="00586492" w14:paraId="5C79E602" w14:textId="77777777" w:rsidTr="00C2426C">
        <w:trPr>
          <w:trHeight w:val="287"/>
        </w:trPr>
        <w:tc>
          <w:tcPr>
            <w:tcW w:w="507" w:type="dxa"/>
          </w:tcPr>
          <w:p w14:paraId="442BDCDF" w14:textId="77777777" w:rsidR="00586492" w:rsidRPr="00BB24D6" w:rsidRDefault="00586492" w:rsidP="00586492">
            <w:r w:rsidRPr="00BB24D6">
              <w:t>7</w:t>
            </w:r>
          </w:p>
        </w:tc>
        <w:tc>
          <w:tcPr>
            <w:tcW w:w="7496" w:type="dxa"/>
          </w:tcPr>
          <w:p w14:paraId="61C522B0" w14:textId="77777777" w:rsidR="00586492" w:rsidRPr="00A54B1D" w:rsidRDefault="00586492" w:rsidP="00586492">
            <w:pPr>
              <w:rPr>
                <w:rFonts w:cs="Arial"/>
              </w:rPr>
            </w:pPr>
            <w:r w:rsidRPr="00A54B1D">
              <w:rPr>
                <w:rFonts w:cs="Arial"/>
              </w:rPr>
              <w:t>With questionnaires and interviews will you give participants the option of omitting questions they do not want to answer?</w:t>
            </w:r>
          </w:p>
        </w:tc>
        <w:tc>
          <w:tcPr>
            <w:tcW w:w="610" w:type="dxa"/>
          </w:tcPr>
          <w:p w14:paraId="62D0A54F" w14:textId="77777777" w:rsidR="00586492" w:rsidRPr="00BB24D6" w:rsidRDefault="00586492" w:rsidP="00586492"/>
        </w:tc>
        <w:tc>
          <w:tcPr>
            <w:tcW w:w="567" w:type="dxa"/>
            <w:shd w:val="clear" w:color="auto" w:fill="E6E6E6"/>
          </w:tcPr>
          <w:p w14:paraId="7962ACB3" w14:textId="77777777" w:rsidR="00586492" w:rsidRPr="00BB24D6" w:rsidRDefault="00586492" w:rsidP="00586492"/>
        </w:tc>
        <w:tc>
          <w:tcPr>
            <w:tcW w:w="776" w:type="dxa"/>
          </w:tcPr>
          <w:p w14:paraId="59884989" w14:textId="77777777" w:rsidR="00586492" w:rsidRPr="00A54B1D" w:rsidRDefault="00586492" w:rsidP="00586492"/>
        </w:tc>
      </w:tr>
      <w:tr w:rsidR="00586492" w14:paraId="057F4C40" w14:textId="77777777" w:rsidTr="00C2426C">
        <w:trPr>
          <w:trHeight w:val="287"/>
        </w:trPr>
        <w:tc>
          <w:tcPr>
            <w:tcW w:w="507" w:type="dxa"/>
          </w:tcPr>
          <w:p w14:paraId="4B79C161" w14:textId="77777777" w:rsidR="00586492" w:rsidRPr="00BB24D6" w:rsidRDefault="00586492" w:rsidP="00586492">
            <w:r w:rsidRPr="00BB24D6">
              <w:t>8</w:t>
            </w:r>
          </w:p>
        </w:tc>
        <w:tc>
          <w:tcPr>
            <w:tcW w:w="7496" w:type="dxa"/>
          </w:tcPr>
          <w:p w14:paraId="18FC7A3C" w14:textId="77777777" w:rsidR="00586492" w:rsidRPr="00A54B1D" w:rsidRDefault="00586492" w:rsidP="00586492">
            <w:pPr>
              <w:rPr>
                <w:rFonts w:cs="Arial"/>
              </w:rPr>
            </w:pPr>
            <w:r w:rsidRPr="00A54B1D">
              <w:rPr>
                <w:rFonts w:cs="Arial"/>
              </w:rPr>
              <w:t>Will you tell participants that their data will be treated with full confidentiality and that, if published, it will not be identifiable as theirs?</w:t>
            </w:r>
          </w:p>
        </w:tc>
        <w:tc>
          <w:tcPr>
            <w:tcW w:w="610" w:type="dxa"/>
          </w:tcPr>
          <w:p w14:paraId="28EA1B07" w14:textId="77777777" w:rsidR="00586492" w:rsidRPr="00BB24D6" w:rsidRDefault="00586492" w:rsidP="00586492"/>
        </w:tc>
        <w:tc>
          <w:tcPr>
            <w:tcW w:w="567" w:type="dxa"/>
            <w:shd w:val="clear" w:color="auto" w:fill="E6E6E6"/>
          </w:tcPr>
          <w:p w14:paraId="381B9D1B" w14:textId="77777777" w:rsidR="00586492" w:rsidRPr="00BB24D6" w:rsidRDefault="00586492" w:rsidP="00586492"/>
        </w:tc>
        <w:tc>
          <w:tcPr>
            <w:tcW w:w="776" w:type="dxa"/>
          </w:tcPr>
          <w:p w14:paraId="1666EC2E" w14:textId="77777777" w:rsidR="00586492" w:rsidRPr="00A54B1D" w:rsidRDefault="00586492" w:rsidP="00586492"/>
        </w:tc>
      </w:tr>
    </w:tbl>
    <w:p w14:paraId="623E130F" w14:textId="77777777" w:rsidR="00513759" w:rsidRDefault="00513759"/>
    <w:p w14:paraId="545A0D3D" w14:textId="77777777" w:rsidR="00BB24D6" w:rsidRDefault="00BB24D6">
      <w:pPr>
        <w:rPr>
          <w:ins w:id="2" w:author="Alistair Edwards" w:date="2014-11-25T16:34:00Z"/>
          <w:b/>
        </w:rPr>
      </w:pPr>
      <w:ins w:id="3" w:author="Alistair Edwards" w:date="2014-11-25T16:34:00Z">
        <w:r>
          <w:rPr>
            <w:b/>
          </w:rPr>
          <w:br w:type="page"/>
        </w:r>
      </w:ins>
    </w:p>
    <w:p w14:paraId="2E586A0D" w14:textId="7BA06BF2" w:rsidR="00513759" w:rsidRDefault="000E2699" w:rsidP="00A54B1D">
      <w:pPr>
        <w:keepNext/>
        <w:rPr>
          <w:b/>
        </w:rPr>
      </w:pPr>
      <w:r>
        <w:rPr>
          <w:b/>
        </w:rPr>
        <w:lastRenderedPageBreak/>
        <w:t>Protocol</w:t>
      </w:r>
      <w:r w:rsidR="00FF6ACF">
        <w:rPr>
          <w:b/>
        </w:rPr>
        <w:t>:</w:t>
      </w:r>
      <w:r>
        <w:rPr>
          <w:b/>
        </w:rPr>
        <w:t xml:space="preserve"> </w:t>
      </w:r>
    </w:p>
    <w:p w14:paraId="2896915F" w14:textId="77777777" w:rsidR="00A67E8A" w:rsidRDefault="00A67E8A" w:rsidP="00A54B1D">
      <w:pPr>
        <w:keepNext/>
        <w:rPr>
          <w:b/>
        </w:rPr>
      </w:pPr>
    </w:p>
    <w:p w14:paraId="3E9D3E27" w14:textId="10E953BC" w:rsidR="000E2699" w:rsidRPr="00672CEF" w:rsidRDefault="000E2699" w:rsidP="00A54B1D">
      <w:pPr>
        <w:keepNext/>
        <w:rPr>
          <w:i/>
          <w:sz w:val="20"/>
          <w:szCs w:val="20"/>
        </w:rPr>
      </w:pPr>
      <w:proofErr w:type="gramStart"/>
      <w:r>
        <w:rPr>
          <w:b/>
        </w:rPr>
        <w:t>b</w:t>
      </w:r>
      <w:proofErr w:type="gramEnd"/>
      <w:r>
        <w:rPr>
          <w:b/>
        </w:rPr>
        <w:t xml:space="preserve">): </w:t>
      </w:r>
      <w:r w:rsidRPr="00672CEF">
        <w:rPr>
          <w:i/>
          <w:sz w:val="20"/>
          <w:szCs w:val="20"/>
        </w:rPr>
        <w:t xml:space="preserve">If you answer </w:t>
      </w:r>
      <w:r w:rsidRPr="00672CEF">
        <w:rPr>
          <w:b/>
          <w:i/>
          <w:sz w:val="20"/>
          <w:szCs w:val="20"/>
        </w:rPr>
        <w:t xml:space="preserve">YES </w:t>
      </w:r>
      <w:r w:rsidRPr="00672CEF">
        <w:rPr>
          <w:i/>
          <w:sz w:val="20"/>
          <w:szCs w:val="20"/>
        </w:rPr>
        <w:t>to any of the following you must submit a full ethical approval form.</w:t>
      </w:r>
    </w:p>
    <w:p w14:paraId="31662B1F" w14:textId="77777777" w:rsidR="000E2699" w:rsidRPr="00FF6ACF" w:rsidRDefault="000E2699" w:rsidP="00A54B1D">
      <w:pPr>
        <w:keepNext/>
        <w:rPr>
          <w:i/>
          <w:sz w:val="12"/>
          <w:szCs w:val="12"/>
        </w:rPr>
      </w:pPr>
    </w:p>
    <w:tbl>
      <w:tblPr>
        <w:tblpPr w:leftFromText="180" w:rightFromText="180" w:vertAnchor="text" w:horzAnchor="margin" w:tblpX="108" w:tblpY="137"/>
        <w:tblW w:w="9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7"/>
        <w:gridCol w:w="7496"/>
        <w:gridCol w:w="610"/>
        <w:gridCol w:w="567"/>
        <w:gridCol w:w="776"/>
      </w:tblGrid>
      <w:tr w:rsidR="000E2699" w14:paraId="0B6905E1" w14:textId="77777777" w:rsidTr="00C2426C">
        <w:trPr>
          <w:trHeight w:val="287"/>
        </w:trPr>
        <w:tc>
          <w:tcPr>
            <w:tcW w:w="507" w:type="dxa"/>
          </w:tcPr>
          <w:p w14:paraId="37910CA5" w14:textId="77777777" w:rsidR="000E2699" w:rsidRPr="00BB24D6" w:rsidRDefault="000E2699" w:rsidP="00A54B1D">
            <w:pPr>
              <w:keepNext/>
              <w:rPr>
                <w:rFonts w:ascii="PMingLiU" w:hAnsi="PMingLiU"/>
                <w:sz w:val="22"/>
                <w:szCs w:val="22"/>
                <w:lang w:val="en-US"/>
              </w:rPr>
            </w:pPr>
          </w:p>
        </w:tc>
        <w:tc>
          <w:tcPr>
            <w:tcW w:w="7496" w:type="dxa"/>
          </w:tcPr>
          <w:p w14:paraId="529EDB40" w14:textId="77777777" w:rsidR="000E2699" w:rsidRPr="00A54B1D" w:rsidRDefault="000E2699" w:rsidP="00A54B1D">
            <w:pPr>
              <w:keepNext/>
              <w:rPr>
                <w:i/>
              </w:rPr>
            </w:pPr>
          </w:p>
        </w:tc>
        <w:tc>
          <w:tcPr>
            <w:tcW w:w="610" w:type="dxa"/>
            <w:shd w:val="clear" w:color="auto" w:fill="E0E0E0"/>
          </w:tcPr>
          <w:p w14:paraId="334E00C4" w14:textId="77777777" w:rsidR="000E2699" w:rsidRPr="00BB24D6" w:rsidRDefault="000E2699" w:rsidP="00A54B1D">
            <w:pPr>
              <w:keepNext/>
              <w:jc w:val="center"/>
              <w:rPr>
                <w:rFonts w:ascii="Lucida Grande" w:hAnsi="Lucida Grande" w:cs="Lucida Grande"/>
                <w:sz w:val="18"/>
                <w:szCs w:val="18"/>
              </w:rPr>
            </w:pPr>
            <w:r w:rsidRPr="00BB24D6">
              <w:t>YES</w:t>
            </w:r>
          </w:p>
        </w:tc>
        <w:tc>
          <w:tcPr>
            <w:tcW w:w="567" w:type="dxa"/>
          </w:tcPr>
          <w:p w14:paraId="528022DD" w14:textId="77777777" w:rsidR="000E2699" w:rsidRPr="00A54B1D" w:rsidRDefault="000E2699" w:rsidP="00A54B1D">
            <w:pPr>
              <w:keepNext/>
              <w:jc w:val="center"/>
            </w:pPr>
            <w:r w:rsidRPr="00BB24D6">
              <w:t>NO</w:t>
            </w:r>
          </w:p>
        </w:tc>
        <w:tc>
          <w:tcPr>
            <w:tcW w:w="776" w:type="dxa"/>
          </w:tcPr>
          <w:p w14:paraId="18C652F3" w14:textId="77777777" w:rsidR="000E2699" w:rsidRPr="00A54B1D" w:rsidRDefault="000E2699" w:rsidP="00A54B1D">
            <w:pPr>
              <w:keepNext/>
              <w:jc w:val="center"/>
            </w:pPr>
            <w:r w:rsidRPr="00BB24D6">
              <w:t>N/A</w:t>
            </w:r>
          </w:p>
        </w:tc>
      </w:tr>
      <w:tr w:rsidR="000E2699" w14:paraId="7F39382E" w14:textId="77777777" w:rsidTr="00C2426C">
        <w:trPr>
          <w:trHeight w:val="309"/>
        </w:trPr>
        <w:tc>
          <w:tcPr>
            <w:tcW w:w="507" w:type="dxa"/>
          </w:tcPr>
          <w:p w14:paraId="571334CC" w14:textId="77777777" w:rsidR="000E2699" w:rsidRPr="00BB24D6" w:rsidRDefault="000E2699" w:rsidP="00A54B1D">
            <w:pPr>
              <w:keepNext/>
              <w:rPr>
                <w:rFonts w:ascii="Lucida Grande" w:hAnsi="Lucida Grande" w:cs="Lucida Grande"/>
                <w:sz w:val="18"/>
                <w:szCs w:val="18"/>
              </w:rPr>
            </w:pPr>
            <w:r w:rsidRPr="00BB24D6">
              <w:t>9</w:t>
            </w:r>
          </w:p>
        </w:tc>
        <w:tc>
          <w:tcPr>
            <w:tcW w:w="7496" w:type="dxa"/>
          </w:tcPr>
          <w:p w14:paraId="16DD4875" w14:textId="77777777" w:rsidR="000E2699" w:rsidRPr="00A54B1D" w:rsidRDefault="000E2699" w:rsidP="00A54B1D">
            <w:pPr>
              <w:keepNext/>
              <w:autoSpaceDE w:val="0"/>
              <w:autoSpaceDN w:val="0"/>
              <w:adjustRightInd w:val="0"/>
              <w:rPr>
                <w:rFonts w:cs="Arial"/>
              </w:rPr>
            </w:pPr>
            <w:r w:rsidRPr="00A54B1D">
              <w:rPr>
                <w:rFonts w:cs="Arial"/>
              </w:rPr>
              <w:t xml:space="preserve">Is your study designed to be challenging/disturbing (physically or psychologically)? </w:t>
            </w:r>
          </w:p>
        </w:tc>
        <w:tc>
          <w:tcPr>
            <w:tcW w:w="610" w:type="dxa"/>
            <w:shd w:val="clear" w:color="auto" w:fill="E0E0E0"/>
          </w:tcPr>
          <w:p w14:paraId="42317BE2" w14:textId="77777777" w:rsidR="000E2699" w:rsidRPr="00BB24D6" w:rsidRDefault="000E2699" w:rsidP="00A54B1D">
            <w:pPr>
              <w:keepNext/>
              <w:rPr>
                <w:rFonts w:ascii="PMingLiU" w:hAnsi="PMingLiU"/>
                <w:sz w:val="22"/>
                <w:szCs w:val="22"/>
                <w:lang w:val="en-US"/>
              </w:rPr>
            </w:pPr>
          </w:p>
        </w:tc>
        <w:tc>
          <w:tcPr>
            <w:tcW w:w="567" w:type="dxa"/>
          </w:tcPr>
          <w:p w14:paraId="7F6A5C99" w14:textId="77777777" w:rsidR="000E2699" w:rsidRPr="00A54B1D" w:rsidRDefault="000E2699" w:rsidP="00A54B1D">
            <w:pPr>
              <w:keepNext/>
            </w:pPr>
          </w:p>
        </w:tc>
        <w:tc>
          <w:tcPr>
            <w:tcW w:w="776" w:type="dxa"/>
          </w:tcPr>
          <w:p w14:paraId="2E6F4F12" w14:textId="77777777" w:rsidR="000E2699" w:rsidRPr="00A54B1D" w:rsidRDefault="000E2699" w:rsidP="00A54B1D">
            <w:pPr>
              <w:keepNext/>
            </w:pPr>
          </w:p>
        </w:tc>
      </w:tr>
      <w:tr w:rsidR="000E2699" w14:paraId="189CFC90" w14:textId="77777777" w:rsidTr="00C2426C">
        <w:trPr>
          <w:trHeight w:val="287"/>
        </w:trPr>
        <w:tc>
          <w:tcPr>
            <w:tcW w:w="507" w:type="dxa"/>
          </w:tcPr>
          <w:p w14:paraId="512D4A53" w14:textId="77777777" w:rsidR="000E2699" w:rsidRPr="00BB24D6" w:rsidRDefault="000E2699" w:rsidP="00A54B1D">
            <w:pPr>
              <w:keepNext/>
              <w:rPr>
                <w:rFonts w:ascii="Lucida Grande" w:hAnsi="Lucida Grande" w:cs="Lucida Grande"/>
                <w:sz w:val="18"/>
                <w:szCs w:val="18"/>
              </w:rPr>
            </w:pPr>
            <w:r w:rsidRPr="00BB24D6">
              <w:t>10</w:t>
            </w:r>
          </w:p>
        </w:tc>
        <w:tc>
          <w:tcPr>
            <w:tcW w:w="7496" w:type="dxa"/>
          </w:tcPr>
          <w:p w14:paraId="518937AE" w14:textId="77777777" w:rsidR="000E2699" w:rsidRPr="00A54B1D" w:rsidRDefault="000E2699" w:rsidP="00A54B1D">
            <w:pPr>
              <w:keepNext/>
              <w:rPr>
                <w:rFonts w:cs="Arial"/>
              </w:rPr>
            </w:pPr>
            <w:r w:rsidRPr="00A54B1D">
              <w:rPr>
                <w:rFonts w:cs="Arial"/>
              </w:rPr>
              <w:t>Will you deliberately mislead your participants?</w:t>
            </w:r>
          </w:p>
          <w:p w14:paraId="1829ECC6" w14:textId="77777777" w:rsidR="000E2699" w:rsidRPr="00A54B1D" w:rsidRDefault="000E2699" w:rsidP="00A54B1D">
            <w:pPr>
              <w:keepNext/>
              <w:rPr>
                <w:rFonts w:cs="Arial"/>
              </w:rPr>
            </w:pPr>
          </w:p>
        </w:tc>
        <w:tc>
          <w:tcPr>
            <w:tcW w:w="610" w:type="dxa"/>
            <w:shd w:val="clear" w:color="auto" w:fill="E0E0E0"/>
          </w:tcPr>
          <w:p w14:paraId="1B6D2440" w14:textId="77777777" w:rsidR="000E2699" w:rsidRPr="00BB24D6" w:rsidRDefault="000E2699" w:rsidP="00A54B1D">
            <w:pPr>
              <w:keepNext/>
              <w:rPr>
                <w:rFonts w:ascii="PMingLiU" w:hAnsi="PMingLiU"/>
                <w:sz w:val="22"/>
                <w:szCs w:val="22"/>
                <w:lang w:val="en-US"/>
              </w:rPr>
            </w:pPr>
          </w:p>
        </w:tc>
        <w:tc>
          <w:tcPr>
            <w:tcW w:w="567" w:type="dxa"/>
          </w:tcPr>
          <w:p w14:paraId="45146731" w14:textId="77777777" w:rsidR="000E2699" w:rsidRPr="00A54B1D" w:rsidRDefault="000E2699" w:rsidP="00A54B1D">
            <w:pPr>
              <w:keepNext/>
            </w:pPr>
          </w:p>
        </w:tc>
        <w:tc>
          <w:tcPr>
            <w:tcW w:w="776" w:type="dxa"/>
          </w:tcPr>
          <w:p w14:paraId="3AC7A8A1" w14:textId="77777777" w:rsidR="000E2699" w:rsidRPr="00A54B1D" w:rsidRDefault="000E2699" w:rsidP="00A54B1D">
            <w:pPr>
              <w:keepNext/>
            </w:pPr>
          </w:p>
        </w:tc>
      </w:tr>
      <w:tr w:rsidR="000E2699" w14:paraId="4572B68E" w14:textId="77777777" w:rsidTr="00C2426C">
        <w:trPr>
          <w:trHeight w:val="287"/>
        </w:trPr>
        <w:tc>
          <w:tcPr>
            <w:tcW w:w="507" w:type="dxa"/>
          </w:tcPr>
          <w:p w14:paraId="5991CC25" w14:textId="77777777" w:rsidR="000E2699" w:rsidRPr="00BB24D6" w:rsidRDefault="000E2699" w:rsidP="00A54B1D">
            <w:pPr>
              <w:keepNext/>
              <w:rPr>
                <w:rFonts w:ascii="Lucida Grande" w:hAnsi="Lucida Grande" w:cs="Lucida Grande"/>
                <w:sz w:val="18"/>
                <w:szCs w:val="18"/>
              </w:rPr>
            </w:pPr>
            <w:r w:rsidRPr="00BB24D6">
              <w:t>11</w:t>
            </w:r>
          </w:p>
        </w:tc>
        <w:tc>
          <w:tcPr>
            <w:tcW w:w="7496" w:type="dxa"/>
          </w:tcPr>
          <w:p w14:paraId="1DBAAD69" w14:textId="77777777" w:rsidR="000E2699" w:rsidRDefault="000E2699" w:rsidP="00A54B1D">
            <w:pPr>
              <w:keepNext/>
              <w:rPr>
                <w:ins w:id="4" w:author="Alistair Edwards" w:date="2014-11-25T16:35:00Z"/>
                <w:rFonts w:ascii="Lucida Grande" w:hAnsi="Lucida Grande" w:cs="Arial"/>
                <w:sz w:val="18"/>
                <w:szCs w:val="18"/>
              </w:rPr>
            </w:pPr>
            <w:r w:rsidRPr="00A54B1D">
              <w:rPr>
                <w:rFonts w:cs="Arial"/>
              </w:rPr>
              <w:t>Does your study involve taking bodily samples?</w:t>
            </w:r>
          </w:p>
          <w:p w14:paraId="49518B3F" w14:textId="77777777" w:rsidR="00BB24D6" w:rsidRPr="00A54B1D" w:rsidRDefault="00BB24D6" w:rsidP="00A54B1D">
            <w:pPr>
              <w:keepNext/>
              <w:rPr>
                <w:rFonts w:cs="Arial"/>
              </w:rPr>
            </w:pPr>
          </w:p>
        </w:tc>
        <w:tc>
          <w:tcPr>
            <w:tcW w:w="610" w:type="dxa"/>
            <w:shd w:val="clear" w:color="auto" w:fill="E0E0E0"/>
          </w:tcPr>
          <w:p w14:paraId="5857C7A0" w14:textId="77777777" w:rsidR="000E2699" w:rsidRPr="00BB24D6" w:rsidRDefault="000E2699" w:rsidP="00A54B1D">
            <w:pPr>
              <w:keepNext/>
              <w:rPr>
                <w:rFonts w:ascii="PMingLiU" w:hAnsi="PMingLiU"/>
                <w:sz w:val="22"/>
                <w:szCs w:val="22"/>
                <w:lang w:val="en-US"/>
              </w:rPr>
            </w:pPr>
          </w:p>
        </w:tc>
        <w:tc>
          <w:tcPr>
            <w:tcW w:w="567" w:type="dxa"/>
          </w:tcPr>
          <w:p w14:paraId="3A9239DD" w14:textId="77777777" w:rsidR="000E2699" w:rsidRPr="00A54B1D" w:rsidRDefault="000E2699" w:rsidP="00A54B1D">
            <w:pPr>
              <w:keepNext/>
            </w:pPr>
          </w:p>
        </w:tc>
        <w:tc>
          <w:tcPr>
            <w:tcW w:w="776" w:type="dxa"/>
          </w:tcPr>
          <w:p w14:paraId="16C2ACFA" w14:textId="77777777" w:rsidR="000E2699" w:rsidRPr="00A54B1D" w:rsidRDefault="000E2699" w:rsidP="00A54B1D">
            <w:pPr>
              <w:keepNext/>
            </w:pPr>
          </w:p>
        </w:tc>
      </w:tr>
      <w:tr w:rsidR="000E2699" w14:paraId="5FF2D9F4" w14:textId="77777777" w:rsidTr="00C2426C">
        <w:trPr>
          <w:trHeight w:val="309"/>
        </w:trPr>
        <w:tc>
          <w:tcPr>
            <w:tcW w:w="507" w:type="dxa"/>
          </w:tcPr>
          <w:p w14:paraId="5CD24737" w14:textId="77777777" w:rsidR="000E2699" w:rsidRPr="00BB24D6" w:rsidRDefault="000E2699" w:rsidP="00A54B1D">
            <w:pPr>
              <w:keepNext/>
              <w:rPr>
                <w:rFonts w:ascii="Lucida Grande" w:hAnsi="Lucida Grande" w:cs="Lucida Grande"/>
                <w:sz w:val="18"/>
                <w:szCs w:val="18"/>
              </w:rPr>
            </w:pPr>
            <w:r w:rsidRPr="00BB24D6">
              <w:t>12</w:t>
            </w:r>
          </w:p>
        </w:tc>
        <w:tc>
          <w:tcPr>
            <w:tcW w:w="7496" w:type="dxa"/>
          </w:tcPr>
          <w:p w14:paraId="0A02FCD3" w14:textId="77777777" w:rsidR="000E2699" w:rsidRPr="00A54B1D" w:rsidRDefault="000E2699" w:rsidP="00A54B1D">
            <w:pPr>
              <w:keepNext/>
              <w:autoSpaceDE w:val="0"/>
              <w:autoSpaceDN w:val="0"/>
              <w:adjustRightInd w:val="0"/>
              <w:rPr>
                <w:rFonts w:cs="Arial"/>
              </w:rPr>
            </w:pPr>
            <w:r w:rsidRPr="00A54B1D">
              <w:rPr>
                <w:rFonts w:cs="Arial"/>
              </w:rPr>
              <w:t>Is your study physically invasive?</w:t>
            </w:r>
          </w:p>
          <w:p w14:paraId="2FA9D716" w14:textId="77777777" w:rsidR="000E2699" w:rsidRPr="00A54B1D" w:rsidRDefault="000E2699" w:rsidP="00A54B1D">
            <w:pPr>
              <w:keepNext/>
              <w:rPr>
                <w:rFonts w:cs="Arial"/>
              </w:rPr>
            </w:pPr>
          </w:p>
        </w:tc>
        <w:tc>
          <w:tcPr>
            <w:tcW w:w="610" w:type="dxa"/>
            <w:shd w:val="clear" w:color="auto" w:fill="E0E0E0"/>
          </w:tcPr>
          <w:p w14:paraId="21AD35D2" w14:textId="77777777" w:rsidR="000E2699" w:rsidRPr="00BB24D6" w:rsidRDefault="000E2699" w:rsidP="00A54B1D">
            <w:pPr>
              <w:keepNext/>
              <w:rPr>
                <w:rFonts w:ascii="PMingLiU" w:hAnsi="PMingLiU"/>
                <w:sz w:val="22"/>
                <w:szCs w:val="22"/>
                <w:lang w:val="en-US"/>
              </w:rPr>
            </w:pPr>
          </w:p>
        </w:tc>
        <w:tc>
          <w:tcPr>
            <w:tcW w:w="567" w:type="dxa"/>
          </w:tcPr>
          <w:p w14:paraId="0CF67011" w14:textId="77777777" w:rsidR="000E2699" w:rsidRPr="00A54B1D" w:rsidRDefault="000E2699" w:rsidP="00A54B1D">
            <w:pPr>
              <w:keepNext/>
            </w:pPr>
          </w:p>
        </w:tc>
        <w:tc>
          <w:tcPr>
            <w:tcW w:w="776" w:type="dxa"/>
          </w:tcPr>
          <w:p w14:paraId="6535E72F" w14:textId="77777777" w:rsidR="000E2699" w:rsidRPr="00A54B1D" w:rsidRDefault="000E2699" w:rsidP="00A54B1D">
            <w:pPr>
              <w:keepNext/>
            </w:pPr>
          </w:p>
        </w:tc>
      </w:tr>
      <w:tr w:rsidR="002C7A8F" w14:paraId="7B57073A" w14:textId="77777777" w:rsidTr="00C2426C">
        <w:trPr>
          <w:trHeight w:val="309"/>
        </w:trPr>
        <w:tc>
          <w:tcPr>
            <w:tcW w:w="507" w:type="dxa"/>
          </w:tcPr>
          <w:p w14:paraId="02A0445B" w14:textId="77777777" w:rsidR="002C7A8F" w:rsidRPr="00BB24D6" w:rsidRDefault="002C7A8F" w:rsidP="00A54B1D">
            <w:pPr>
              <w:keepNext/>
              <w:rPr>
                <w:rFonts w:ascii="Lucida Grande" w:hAnsi="Lucida Grande" w:cs="Lucida Grande"/>
                <w:sz w:val="18"/>
                <w:szCs w:val="18"/>
              </w:rPr>
            </w:pPr>
            <w:r w:rsidRPr="00BB24D6">
              <w:t>13</w:t>
            </w:r>
          </w:p>
        </w:tc>
        <w:tc>
          <w:tcPr>
            <w:tcW w:w="7496" w:type="dxa"/>
          </w:tcPr>
          <w:p w14:paraId="596AFAF3" w14:textId="77777777" w:rsidR="002C7A8F" w:rsidRPr="00A54B1D" w:rsidRDefault="002C7A8F" w:rsidP="00A54B1D">
            <w:pPr>
              <w:keepNext/>
              <w:rPr>
                <w:rFonts w:cs="Arial"/>
              </w:rPr>
            </w:pPr>
            <w:r w:rsidRPr="00A54B1D">
              <w:rPr>
                <w:rFonts w:cs="Arial"/>
              </w:rPr>
              <w:t>Is there any obvious or inevitable adaptation of your research findings to ethically questionable aims?</w:t>
            </w:r>
          </w:p>
        </w:tc>
        <w:tc>
          <w:tcPr>
            <w:tcW w:w="610" w:type="dxa"/>
            <w:shd w:val="clear" w:color="auto" w:fill="E0E0E0"/>
          </w:tcPr>
          <w:p w14:paraId="782A1657" w14:textId="77777777" w:rsidR="002C7A8F" w:rsidRPr="00BB24D6" w:rsidRDefault="002C7A8F" w:rsidP="00A54B1D">
            <w:pPr>
              <w:keepNext/>
              <w:rPr>
                <w:rFonts w:ascii="PMingLiU" w:hAnsi="PMingLiU"/>
                <w:sz w:val="22"/>
                <w:szCs w:val="22"/>
                <w:lang w:val="en-US"/>
              </w:rPr>
            </w:pPr>
          </w:p>
        </w:tc>
        <w:tc>
          <w:tcPr>
            <w:tcW w:w="567" w:type="dxa"/>
          </w:tcPr>
          <w:p w14:paraId="01A80530" w14:textId="77777777" w:rsidR="002C7A8F" w:rsidRPr="00A54B1D" w:rsidRDefault="002C7A8F" w:rsidP="00A54B1D">
            <w:pPr>
              <w:keepNext/>
            </w:pPr>
          </w:p>
        </w:tc>
        <w:tc>
          <w:tcPr>
            <w:tcW w:w="776" w:type="dxa"/>
          </w:tcPr>
          <w:p w14:paraId="25DBC666" w14:textId="77777777" w:rsidR="002C7A8F" w:rsidRPr="00A54B1D" w:rsidRDefault="002C7A8F" w:rsidP="00A54B1D">
            <w:pPr>
              <w:keepNext/>
            </w:pPr>
          </w:p>
        </w:tc>
      </w:tr>
      <w:tr w:rsidR="002A46A3" w14:paraId="5D4CF9E8" w14:textId="77777777" w:rsidTr="00C2426C">
        <w:trPr>
          <w:trHeight w:val="309"/>
        </w:trPr>
        <w:tc>
          <w:tcPr>
            <w:tcW w:w="507" w:type="dxa"/>
          </w:tcPr>
          <w:p w14:paraId="3FB548F5" w14:textId="6D1C1272" w:rsidR="002A46A3" w:rsidRPr="00BB24D6" w:rsidRDefault="002A46A3" w:rsidP="002C7A8F">
            <w:r w:rsidRPr="00BB24D6">
              <w:t>14</w:t>
            </w:r>
          </w:p>
        </w:tc>
        <w:tc>
          <w:tcPr>
            <w:tcW w:w="7496" w:type="dxa"/>
          </w:tcPr>
          <w:p w14:paraId="28BCAE0E" w14:textId="46B8EF2C" w:rsidR="002A46A3" w:rsidRPr="00A54B1D" w:rsidRDefault="002A46A3" w:rsidP="002A46A3">
            <w:pPr>
              <w:rPr>
                <w:rFonts w:cs="Arial"/>
              </w:rPr>
            </w:pPr>
            <w:r w:rsidRPr="00A54B1D">
              <w:rPr>
                <w:rFonts w:cs="Arial"/>
              </w:rPr>
              <w:t>Could the methodologies or findings of your study damage the reputation of the University of York?</w:t>
            </w:r>
          </w:p>
        </w:tc>
        <w:tc>
          <w:tcPr>
            <w:tcW w:w="610" w:type="dxa"/>
            <w:shd w:val="clear" w:color="auto" w:fill="E0E0E0"/>
          </w:tcPr>
          <w:p w14:paraId="696E1AC3" w14:textId="77777777" w:rsidR="002A46A3" w:rsidRPr="00BB24D6" w:rsidRDefault="002A46A3" w:rsidP="002C7A8F"/>
        </w:tc>
        <w:tc>
          <w:tcPr>
            <w:tcW w:w="567" w:type="dxa"/>
          </w:tcPr>
          <w:p w14:paraId="40059636" w14:textId="77777777" w:rsidR="002A46A3" w:rsidRPr="00A54B1D" w:rsidRDefault="002A46A3" w:rsidP="002C7A8F"/>
        </w:tc>
        <w:tc>
          <w:tcPr>
            <w:tcW w:w="776" w:type="dxa"/>
          </w:tcPr>
          <w:p w14:paraId="31607A9F" w14:textId="77777777" w:rsidR="002A46A3" w:rsidRPr="00A54B1D" w:rsidRDefault="002A46A3" w:rsidP="002C7A8F"/>
        </w:tc>
      </w:tr>
    </w:tbl>
    <w:p w14:paraId="3353C2C1" w14:textId="77777777" w:rsidR="00A67E8A" w:rsidRDefault="00A67E8A">
      <w:pPr>
        <w:rPr>
          <w:b/>
        </w:rPr>
      </w:pPr>
    </w:p>
    <w:p w14:paraId="150068E6" w14:textId="36322D31" w:rsidR="00513759" w:rsidRDefault="00672CEF">
      <w:pPr>
        <w:rPr>
          <w:b/>
        </w:rPr>
      </w:pPr>
      <w:r>
        <w:rPr>
          <w:b/>
        </w:rPr>
        <w:t>Health and Safety:</w:t>
      </w:r>
    </w:p>
    <w:p w14:paraId="1B76C361" w14:textId="0CAB7D8E" w:rsidR="00672CEF" w:rsidRDefault="00672CEF">
      <w:r>
        <w:t>Please</w:t>
      </w:r>
      <w:r w:rsidR="00FF6ACF">
        <w:t xml:space="preserve"> identify any risks to the participants and</w:t>
      </w:r>
      <w:r>
        <w:t xml:space="preserve"> state any precautions you will take to ensure the</w:t>
      </w:r>
      <w:r w:rsidR="00FF6ACF">
        <w:t>ir</w:t>
      </w:r>
      <w:r>
        <w:t xml:space="preserve"> health and safety:</w:t>
      </w:r>
    </w:p>
    <w:p w14:paraId="305DD9A2" w14:textId="77777777" w:rsidR="00672CEF" w:rsidRDefault="00672CEF"/>
    <w:p w14:paraId="1B72EE46" w14:textId="77777777" w:rsidR="00672CEF" w:rsidRDefault="00672CEF"/>
    <w:p w14:paraId="4E33E8CF" w14:textId="77777777" w:rsidR="00FF6ACF" w:rsidRDefault="00FF6ACF"/>
    <w:p w14:paraId="38771AD3" w14:textId="77777777" w:rsidR="00FF6ACF" w:rsidRDefault="00FF6ACF"/>
    <w:p w14:paraId="4C4CF162" w14:textId="77777777" w:rsidR="00FF6ACF" w:rsidRDefault="00FF6ACF"/>
    <w:p w14:paraId="0C946AD4" w14:textId="77777777" w:rsidR="00FF6ACF" w:rsidRDefault="00FF6ACF"/>
    <w:p w14:paraId="3F3E70AB" w14:textId="77777777" w:rsidR="00FF6ACF" w:rsidRDefault="00FF6ACF"/>
    <w:p w14:paraId="3ED5298C" w14:textId="77777777" w:rsidR="00FF6ACF" w:rsidRDefault="00FF6ACF"/>
    <w:p w14:paraId="12A7BDBF" w14:textId="77777777" w:rsidR="00FF6ACF" w:rsidRDefault="00FF6ACF"/>
    <w:p w14:paraId="232BC5C7" w14:textId="77777777" w:rsidR="00672CEF" w:rsidRDefault="00672CEF"/>
    <w:p w14:paraId="415C3686" w14:textId="77777777" w:rsidR="00672CEF" w:rsidRPr="00672CEF" w:rsidRDefault="00672CEF"/>
    <w:p w14:paraId="629ADBF0" w14:textId="614F2EAB" w:rsidR="00583825" w:rsidRPr="00A54B1D" w:rsidRDefault="000E2699">
      <w:pPr>
        <w:rPr>
          <w:rFonts w:cs="Arial"/>
        </w:rPr>
      </w:pPr>
      <w:r w:rsidRPr="00BB24D6">
        <w:rPr>
          <w:b/>
        </w:rPr>
        <w:t xml:space="preserve">Participants: </w:t>
      </w:r>
      <w:r w:rsidRPr="00A54B1D">
        <w:rPr>
          <w:i/>
        </w:rPr>
        <w:t>If you answer</w:t>
      </w:r>
      <w:r w:rsidRPr="00A54B1D">
        <w:rPr>
          <w:b/>
          <w:i/>
        </w:rPr>
        <w:t xml:space="preserve"> YES</w:t>
      </w:r>
      <w:r w:rsidRPr="00A54B1D">
        <w:rPr>
          <w:i/>
        </w:rPr>
        <w:t xml:space="preserve"> to any of the following you must submit a full ethical approval form</w:t>
      </w:r>
      <w:r w:rsidR="00583825" w:rsidRPr="00A54B1D">
        <w:rPr>
          <w:i/>
        </w:rPr>
        <w:t>.</w:t>
      </w:r>
      <w:r w:rsidR="002C7A8F" w:rsidRPr="00BB24D6">
        <w:rPr>
          <w:i/>
        </w:rPr>
        <w:t xml:space="preserve"> </w:t>
      </w:r>
      <w:r w:rsidR="002C7A8F" w:rsidRPr="00A54B1D">
        <w:rPr>
          <w:rFonts w:cs="Arial"/>
          <w:i/>
        </w:rPr>
        <w:t xml:space="preserve">If you have ticked </w:t>
      </w:r>
      <w:r w:rsidR="002C7A8F" w:rsidRPr="00A54B1D">
        <w:rPr>
          <w:rFonts w:cs="Arial"/>
          <w:b/>
          <w:i/>
        </w:rPr>
        <w:t>YES</w:t>
      </w:r>
      <w:r w:rsidR="002C7A8F" w:rsidRPr="00A54B1D">
        <w:rPr>
          <w:rFonts w:cs="Arial"/>
          <w:i/>
        </w:rPr>
        <w:t xml:space="preserve"> to 15 and your participants are </w:t>
      </w:r>
      <w:r w:rsidR="002C7A8F" w:rsidRPr="00A54B1D">
        <w:rPr>
          <w:rFonts w:cs="Arial"/>
          <w:b/>
          <w:i/>
        </w:rPr>
        <w:t>patients</w:t>
      </w:r>
      <w:r w:rsidR="002C7A8F" w:rsidRPr="00A54B1D">
        <w:rPr>
          <w:rFonts w:cs="Arial"/>
          <w:i/>
        </w:rPr>
        <w:t>, in addition to the full ethical application you must follow the Guidelines for Ethical Approval of NHS Projects.</w:t>
      </w:r>
      <w:r w:rsidR="002C7A8F" w:rsidRPr="00A54B1D">
        <w:rPr>
          <w:rFonts w:cs="Arial"/>
        </w:rPr>
        <w:t xml:space="preserve"> </w:t>
      </w:r>
    </w:p>
    <w:p w14:paraId="14C75CC3" w14:textId="77777777" w:rsidR="00FF6ACF" w:rsidRPr="00672CEF" w:rsidRDefault="00FF6ACF">
      <w:pPr>
        <w:rPr>
          <w:rFonts w:ascii="Arial" w:hAnsi="Arial" w:cs="Arial"/>
          <w:sz w:val="20"/>
          <w:szCs w:val="20"/>
        </w:rPr>
      </w:pPr>
    </w:p>
    <w:tbl>
      <w:tblPr>
        <w:tblpPr w:leftFromText="180" w:rightFromText="180" w:vertAnchor="text" w:horzAnchor="margin" w:tblpX="108" w:tblpY="137"/>
        <w:tblW w:w="9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7"/>
        <w:gridCol w:w="3748"/>
        <w:gridCol w:w="3748"/>
        <w:gridCol w:w="610"/>
        <w:gridCol w:w="567"/>
        <w:gridCol w:w="776"/>
      </w:tblGrid>
      <w:tr w:rsidR="00583825" w14:paraId="36C9D084" w14:textId="77777777" w:rsidTr="00C2426C">
        <w:trPr>
          <w:trHeight w:val="287"/>
        </w:trPr>
        <w:tc>
          <w:tcPr>
            <w:tcW w:w="507" w:type="dxa"/>
          </w:tcPr>
          <w:p w14:paraId="69F46C03" w14:textId="77777777" w:rsidR="00583825" w:rsidRPr="00BB24D6" w:rsidRDefault="00583825" w:rsidP="00583825"/>
        </w:tc>
        <w:tc>
          <w:tcPr>
            <w:tcW w:w="7496" w:type="dxa"/>
            <w:gridSpan w:val="2"/>
          </w:tcPr>
          <w:p w14:paraId="60E0A985" w14:textId="77777777" w:rsidR="00583825" w:rsidRPr="00A54B1D" w:rsidRDefault="00583825" w:rsidP="00583825">
            <w:pPr>
              <w:rPr>
                <w:i/>
              </w:rPr>
            </w:pPr>
          </w:p>
        </w:tc>
        <w:tc>
          <w:tcPr>
            <w:tcW w:w="610" w:type="dxa"/>
            <w:shd w:val="clear" w:color="auto" w:fill="E0E0E0"/>
          </w:tcPr>
          <w:p w14:paraId="25D44BE1" w14:textId="77777777" w:rsidR="00583825" w:rsidRPr="00BB24D6" w:rsidRDefault="00583825" w:rsidP="00583825">
            <w:pPr>
              <w:jc w:val="center"/>
            </w:pPr>
            <w:r w:rsidRPr="00BB24D6">
              <w:t>YES</w:t>
            </w:r>
          </w:p>
        </w:tc>
        <w:tc>
          <w:tcPr>
            <w:tcW w:w="567" w:type="dxa"/>
          </w:tcPr>
          <w:p w14:paraId="5C6FB42E" w14:textId="77777777" w:rsidR="00583825" w:rsidRPr="00BB24D6" w:rsidRDefault="00583825" w:rsidP="00583825">
            <w:pPr>
              <w:jc w:val="center"/>
            </w:pPr>
            <w:r w:rsidRPr="00BB24D6">
              <w:t>NO</w:t>
            </w:r>
          </w:p>
        </w:tc>
        <w:tc>
          <w:tcPr>
            <w:tcW w:w="776" w:type="dxa"/>
          </w:tcPr>
          <w:p w14:paraId="44602074" w14:textId="77777777" w:rsidR="00583825" w:rsidRPr="00A54B1D" w:rsidRDefault="00583825" w:rsidP="00583825">
            <w:pPr>
              <w:jc w:val="center"/>
            </w:pPr>
            <w:r w:rsidRPr="00BB24D6">
              <w:t>N/A</w:t>
            </w:r>
          </w:p>
        </w:tc>
      </w:tr>
      <w:tr w:rsidR="00583825" w14:paraId="47FD6857" w14:textId="77777777" w:rsidTr="00C2426C">
        <w:trPr>
          <w:trHeight w:val="309"/>
        </w:trPr>
        <w:tc>
          <w:tcPr>
            <w:tcW w:w="507" w:type="dxa"/>
          </w:tcPr>
          <w:p w14:paraId="775131A4" w14:textId="34F10118" w:rsidR="00583825" w:rsidRPr="00BB24D6" w:rsidRDefault="00583825" w:rsidP="00583825">
            <w:r w:rsidRPr="00BB24D6">
              <w:t>1</w:t>
            </w:r>
            <w:r w:rsidR="002A46A3" w:rsidRPr="00BB24D6">
              <w:t>5</w:t>
            </w:r>
          </w:p>
        </w:tc>
        <w:tc>
          <w:tcPr>
            <w:tcW w:w="7496" w:type="dxa"/>
            <w:gridSpan w:val="2"/>
          </w:tcPr>
          <w:p w14:paraId="00EA4AAE" w14:textId="77777777" w:rsidR="00583825" w:rsidRPr="00A54B1D" w:rsidRDefault="00583825" w:rsidP="00583825">
            <w:pPr>
              <w:autoSpaceDE w:val="0"/>
              <w:autoSpaceDN w:val="0"/>
              <w:adjustRightInd w:val="0"/>
              <w:rPr>
                <w:rFonts w:cs="Arial"/>
              </w:rPr>
            </w:pPr>
            <w:r w:rsidRPr="00A54B1D">
              <w:rPr>
                <w:rFonts w:cs="Arial"/>
              </w:rPr>
              <w:t xml:space="preserve">Does your project involve work with animals </w:t>
            </w:r>
          </w:p>
        </w:tc>
        <w:tc>
          <w:tcPr>
            <w:tcW w:w="610" w:type="dxa"/>
            <w:shd w:val="clear" w:color="auto" w:fill="E0E0E0"/>
          </w:tcPr>
          <w:p w14:paraId="373FB07B" w14:textId="77777777" w:rsidR="00583825" w:rsidRPr="00BB24D6" w:rsidRDefault="00583825" w:rsidP="00583825"/>
        </w:tc>
        <w:tc>
          <w:tcPr>
            <w:tcW w:w="567" w:type="dxa"/>
          </w:tcPr>
          <w:p w14:paraId="21622C2A" w14:textId="77777777" w:rsidR="00583825" w:rsidRPr="00A54B1D" w:rsidRDefault="00583825" w:rsidP="00583825"/>
        </w:tc>
        <w:tc>
          <w:tcPr>
            <w:tcW w:w="776" w:type="dxa"/>
          </w:tcPr>
          <w:p w14:paraId="4E44FF27" w14:textId="77777777" w:rsidR="00583825" w:rsidRPr="00A54B1D" w:rsidRDefault="00583825" w:rsidP="00583825"/>
        </w:tc>
      </w:tr>
      <w:tr w:rsidR="00583825" w14:paraId="3A58226C" w14:textId="77777777" w:rsidTr="00C2426C">
        <w:trPr>
          <w:trHeight w:val="52"/>
        </w:trPr>
        <w:tc>
          <w:tcPr>
            <w:tcW w:w="507" w:type="dxa"/>
            <w:vMerge w:val="restart"/>
          </w:tcPr>
          <w:p w14:paraId="5F989E08" w14:textId="1AFC40CB" w:rsidR="00583825" w:rsidRPr="00BB24D6" w:rsidRDefault="00583825" w:rsidP="002A46A3">
            <w:r w:rsidRPr="00BB24D6">
              <w:t>1</w:t>
            </w:r>
            <w:r w:rsidR="002A46A3" w:rsidRPr="00BB24D6">
              <w:t>6</w:t>
            </w:r>
          </w:p>
        </w:tc>
        <w:tc>
          <w:tcPr>
            <w:tcW w:w="3748" w:type="dxa"/>
            <w:vMerge w:val="restart"/>
          </w:tcPr>
          <w:p w14:paraId="7CF37D3B" w14:textId="77777777" w:rsidR="00583825" w:rsidRPr="00A54B1D" w:rsidRDefault="00583825" w:rsidP="00583825">
            <w:pPr>
              <w:rPr>
                <w:rFonts w:cs="Arial"/>
              </w:rPr>
            </w:pPr>
            <w:r w:rsidRPr="00A54B1D">
              <w:rPr>
                <w:rFonts w:cs="Arial"/>
              </w:rPr>
              <w:t>Will any of the participants be from one of the following vulnerable groups?</w:t>
            </w:r>
          </w:p>
          <w:p w14:paraId="241848F4" w14:textId="77777777" w:rsidR="00583825" w:rsidRPr="00A54B1D" w:rsidRDefault="00583825" w:rsidP="00583825">
            <w:pPr>
              <w:rPr>
                <w:rFonts w:cs="Arial"/>
              </w:rPr>
            </w:pPr>
            <w:r w:rsidRPr="00A54B1D">
              <w:rPr>
                <w:rFonts w:cs="Arial"/>
              </w:rPr>
              <w:t xml:space="preserve">                                                                                           </w:t>
            </w:r>
          </w:p>
          <w:p w14:paraId="52B390AE" w14:textId="77777777" w:rsidR="00583825" w:rsidRPr="00A54B1D" w:rsidRDefault="00583825" w:rsidP="00583825">
            <w:pPr>
              <w:rPr>
                <w:rFonts w:cs="Arial"/>
              </w:rPr>
            </w:pPr>
            <w:r w:rsidRPr="00A54B1D">
              <w:rPr>
                <w:rFonts w:cs="Arial"/>
                <w:b/>
              </w:rPr>
              <w:t>Note that you may also need to</w:t>
            </w:r>
            <w:r w:rsidRPr="00A54B1D">
              <w:rPr>
                <w:rFonts w:cs="Arial"/>
              </w:rPr>
              <w:t xml:space="preserve"> </w:t>
            </w:r>
            <w:r w:rsidRPr="00A54B1D">
              <w:rPr>
                <w:rFonts w:cs="Arial"/>
                <w:b/>
              </w:rPr>
              <w:t>obtain satisfactory DBS</w:t>
            </w:r>
            <w:r w:rsidRPr="00A54B1D">
              <w:rPr>
                <w:rFonts w:cs="Arial"/>
              </w:rPr>
              <w:t xml:space="preserve"> </w:t>
            </w:r>
            <w:r w:rsidRPr="00A54B1D">
              <w:rPr>
                <w:rFonts w:cs="Arial"/>
                <w:b/>
              </w:rPr>
              <w:t xml:space="preserve">clearance (or equivalent for overseas students) </w:t>
            </w:r>
            <w:r w:rsidRPr="00A54B1D">
              <w:rPr>
                <w:rFonts w:cs="Arial"/>
              </w:rPr>
              <w:t xml:space="preserve">  </w:t>
            </w:r>
          </w:p>
          <w:p w14:paraId="4DC24D75" w14:textId="77777777" w:rsidR="00583825" w:rsidRPr="00A54B1D" w:rsidRDefault="00583825" w:rsidP="00583825">
            <w:pPr>
              <w:rPr>
                <w:rFonts w:cs="Arial"/>
              </w:rPr>
            </w:pPr>
          </w:p>
        </w:tc>
        <w:tc>
          <w:tcPr>
            <w:tcW w:w="3748" w:type="dxa"/>
          </w:tcPr>
          <w:p w14:paraId="32227113" w14:textId="77777777" w:rsidR="00583825" w:rsidRPr="00A54B1D" w:rsidRDefault="00583825" w:rsidP="00583825">
            <w:pPr>
              <w:rPr>
                <w:rFonts w:cs="Arial"/>
              </w:rPr>
            </w:pPr>
            <w:r w:rsidRPr="00A54B1D">
              <w:rPr>
                <w:rFonts w:cs="Arial"/>
              </w:rPr>
              <w:t>Children under 18</w:t>
            </w:r>
          </w:p>
        </w:tc>
        <w:tc>
          <w:tcPr>
            <w:tcW w:w="610" w:type="dxa"/>
            <w:vMerge w:val="restart"/>
            <w:shd w:val="clear" w:color="auto" w:fill="E0E0E0"/>
          </w:tcPr>
          <w:p w14:paraId="6E58AB22" w14:textId="77777777" w:rsidR="00583825" w:rsidRPr="00BB24D6" w:rsidRDefault="00583825" w:rsidP="00583825"/>
        </w:tc>
        <w:tc>
          <w:tcPr>
            <w:tcW w:w="567" w:type="dxa"/>
            <w:vMerge w:val="restart"/>
          </w:tcPr>
          <w:p w14:paraId="5AAA3142" w14:textId="77777777" w:rsidR="00583825" w:rsidRPr="00A54B1D" w:rsidRDefault="00583825" w:rsidP="00583825"/>
        </w:tc>
        <w:tc>
          <w:tcPr>
            <w:tcW w:w="776" w:type="dxa"/>
            <w:vMerge w:val="restart"/>
          </w:tcPr>
          <w:p w14:paraId="4E309F32" w14:textId="77777777" w:rsidR="00583825" w:rsidRPr="00A54B1D" w:rsidRDefault="00583825" w:rsidP="00583825"/>
        </w:tc>
      </w:tr>
      <w:tr w:rsidR="00583825" w14:paraId="6C24DC25" w14:textId="77777777" w:rsidTr="00C2426C">
        <w:trPr>
          <w:trHeight w:val="51"/>
        </w:trPr>
        <w:tc>
          <w:tcPr>
            <w:tcW w:w="507" w:type="dxa"/>
            <w:vMerge/>
          </w:tcPr>
          <w:p w14:paraId="622D5A3B" w14:textId="77777777" w:rsidR="00583825" w:rsidRPr="00BB24D6" w:rsidRDefault="00583825" w:rsidP="00583825">
            <w:pPr>
              <w:rPr>
                <w:rPrChange w:id="5" w:author="Alistair Edwards" w:date="2014-11-25T16:35:00Z">
                  <w:rPr>
                    <w:rFonts w:ascii="PMingLiU" w:hAnsi="PMingLiU"/>
                    <w:sz w:val="22"/>
                    <w:szCs w:val="22"/>
                    <w:lang w:val="en-US"/>
                  </w:rPr>
                </w:rPrChange>
              </w:rPr>
            </w:pPr>
          </w:p>
        </w:tc>
        <w:tc>
          <w:tcPr>
            <w:tcW w:w="3748" w:type="dxa"/>
            <w:vMerge/>
          </w:tcPr>
          <w:p w14:paraId="00EB70D7" w14:textId="77777777" w:rsidR="00583825" w:rsidRPr="00BB24D6" w:rsidRDefault="00583825" w:rsidP="00583825">
            <w:pPr>
              <w:rPr>
                <w:rFonts w:cs="Arial"/>
                <w:rPrChange w:id="6" w:author="Alistair Edwards" w:date="2014-11-25T16:35:00Z">
                  <w:rPr>
                    <w:rFonts w:ascii="Arial" w:hAnsi="Arial" w:cs="Arial"/>
                    <w:sz w:val="20"/>
                    <w:szCs w:val="20"/>
                    <w:lang w:val="en-US"/>
                  </w:rPr>
                </w:rPrChange>
              </w:rPr>
            </w:pPr>
          </w:p>
        </w:tc>
        <w:tc>
          <w:tcPr>
            <w:tcW w:w="3748" w:type="dxa"/>
          </w:tcPr>
          <w:p w14:paraId="63548EB1" w14:textId="77777777" w:rsidR="00583825" w:rsidRPr="00A54B1D" w:rsidRDefault="00583825" w:rsidP="00583825">
            <w:pPr>
              <w:rPr>
                <w:rFonts w:cs="Arial"/>
              </w:rPr>
            </w:pPr>
            <w:r w:rsidRPr="00A54B1D">
              <w:rPr>
                <w:rFonts w:cs="Arial"/>
              </w:rPr>
              <w:t>People with learning difficulties</w:t>
            </w:r>
          </w:p>
        </w:tc>
        <w:tc>
          <w:tcPr>
            <w:tcW w:w="610" w:type="dxa"/>
            <w:vMerge/>
            <w:shd w:val="clear" w:color="auto" w:fill="E0E0E0"/>
          </w:tcPr>
          <w:p w14:paraId="3DF30B0C" w14:textId="77777777" w:rsidR="00583825" w:rsidRPr="00BB24D6" w:rsidRDefault="00583825" w:rsidP="00583825">
            <w:pPr>
              <w:rPr>
                <w:rPrChange w:id="7" w:author="Alistair Edwards" w:date="2014-11-25T16:35:00Z">
                  <w:rPr>
                    <w:rFonts w:ascii="PMingLiU" w:hAnsi="PMingLiU"/>
                    <w:sz w:val="22"/>
                    <w:szCs w:val="22"/>
                    <w:lang w:val="en-US"/>
                  </w:rPr>
                </w:rPrChange>
              </w:rPr>
            </w:pPr>
          </w:p>
        </w:tc>
        <w:tc>
          <w:tcPr>
            <w:tcW w:w="567" w:type="dxa"/>
            <w:vMerge/>
          </w:tcPr>
          <w:p w14:paraId="2FFB9C22" w14:textId="77777777" w:rsidR="00583825" w:rsidRPr="00BB24D6" w:rsidRDefault="00583825" w:rsidP="00583825">
            <w:pPr>
              <w:rPr>
                <w:rPrChange w:id="8" w:author="Alistair Edwards" w:date="2014-11-25T16:35:00Z">
                  <w:rPr>
                    <w:rFonts w:ascii="PMingLiU" w:hAnsi="PMingLiU"/>
                    <w:sz w:val="22"/>
                    <w:szCs w:val="22"/>
                    <w:lang w:val="en-US"/>
                  </w:rPr>
                </w:rPrChange>
              </w:rPr>
            </w:pPr>
          </w:p>
        </w:tc>
        <w:tc>
          <w:tcPr>
            <w:tcW w:w="776" w:type="dxa"/>
            <w:vMerge/>
          </w:tcPr>
          <w:p w14:paraId="62A196D9" w14:textId="77777777" w:rsidR="00583825" w:rsidRPr="00BB24D6" w:rsidRDefault="00583825" w:rsidP="00583825">
            <w:pPr>
              <w:rPr>
                <w:rPrChange w:id="9" w:author="Alistair Edwards" w:date="2014-11-25T16:35:00Z">
                  <w:rPr>
                    <w:rFonts w:ascii="PMingLiU" w:hAnsi="PMingLiU"/>
                    <w:sz w:val="22"/>
                    <w:szCs w:val="22"/>
                    <w:lang w:val="en-US"/>
                  </w:rPr>
                </w:rPrChange>
              </w:rPr>
            </w:pPr>
          </w:p>
        </w:tc>
      </w:tr>
      <w:tr w:rsidR="00583825" w14:paraId="3CA0845E" w14:textId="77777777" w:rsidTr="00C2426C">
        <w:trPr>
          <w:trHeight w:val="51"/>
        </w:trPr>
        <w:tc>
          <w:tcPr>
            <w:tcW w:w="507" w:type="dxa"/>
            <w:vMerge/>
          </w:tcPr>
          <w:p w14:paraId="5D1E650F" w14:textId="77777777" w:rsidR="00583825" w:rsidRPr="00BB24D6" w:rsidRDefault="00583825" w:rsidP="00583825">
            <w:pPr>
              <w:rPr>
                <w:rPrChange w:id="10" w:author="Alistair Edwards" w:date="2014-11-25T16:35:00Z">
                  <w:rPr>
                    <w:rFonts w:ascii="PMingLiU" w:hAnsi="PMingLiU"/>
                    <w:sz w:val="22"/>
                    <w:szCs w:val="22"/>
                    <w:lang w:val="en-US"/>
                  </w:rPr>
                </w:rPrChange>
              </w:rPr>
            </w:pPr>
          </w:p>
        </w:tc>
        <w:tc>
          <w:tcPr>
            <w:tcW w:w="3748" w:type="dxa"/>
            <w:vMerge/>
          </w:tcPr>
          <w:p w14:paraId="7217E6C2" w14:textId="77777777" w:rsidR="00583825" w:rsidRPr="00BB24D6" w:rsidRDefault="00583825" w:rsidP="00583825">
            <w:pPr>
              <w:rPr>
                <w:rFonts w:cs="Arial"/>
                <w:rPrChange w:id="11" w:author="Alistair Edwards" w:date="2014-11-25T16:35:00Z">
                  <w:rPr>
                    <w:rFonts w:ascii="Arial" w:hAnsi="Arial" w:cs="Arial"/>
                    <w:sz w:val="20"/>
                    <w:szCs w:val="20"/>
                    <w:lang w:val="en-US"/>
                  </w:rPr>
                </w:rPrChange>
              </w:rPr>
            </w:pPr>
          </w:p>
        </w:tc>
        <w:tc>
          <w:tcPr>
            <w:tcW w:w="3748" w:type="dxa"/>
          </w:tcPr>
          <w:p w14:paraId="19FC996A" w14:textId="77777777" w:rsidR="00583825" w:rsidRPr="00A54B1D" w:rsidRDefault="00583825" w:rsidP="00583825">
            <w:pPr>
              <w:rPr>
                <w:rFonts w:cs="Arial"/>
              </w:rPr>
            </w:pPr>
            <w:r w:rsidRPr="00A54B1D">
              <w:rPr>
                <w:rFonts w:cs="Arial"/>
              </w:rPr>
              <w:t>People who are unconscious or severely ill</w:t>
            </w:r>
          </w:p>
        </w:tc>
        <w:tc>
          <w:tcPr>
            <w:tcW w:w="610" w:type="dxa"/>
            <w:vMerge/>
            <w:shd w:val="clear" w:color="auto" w:fill="E0E0E0"/>
          </w:tcPr>
          <w:p w14:paraId="0A963195" w14:textId="77777777" w:rsidR="00583825" w:rsidRPr="00BB24D6" w:rsidRDefault="00583825" w:rsidP="00583825">
            <w:pPr>
              <w:rPr>
                <w:rPrChange w:id="12" w:author="Alistair Edwards" w:date="2014-11-25T16:35:00Z">
                  <w:rPr>
                    <w:rFonts w:ascii="PMingLiU" w:hAnsi="PMingLiU"/>
                    <w:sz w:val="22"/>
                    <w:szCs w:val="22"/>
                    <w:lang w:val="en-US"/>
                  </w:rPr>
                </w:rPrChange>
              </w:rPr>
            </w:pPr>
          </w:p>
        </w:tc>
        <w:tc>
          <w:tcPr>
            <w:tcW w:w="567" w:type="dxa"/>
            <w:vMerge/>
          </w:tcPr>
          <w:p w14:paraId="3EF8CBD7" w14:textId="77777777" w:rsidR="00583825" w:rsidRPr="00BB24D6" w:rsidRDefault="00583825" w:rsidP="00583825">
            <w:pPr>
              <w:rPr>
                <w:rPrChange w:id="13" w:author="Alistair Edwards" w:date="2014-11-25T16:35:00Z">
                  <w:rPr>
                    <w:rFonts w:ascii="PMingLiU" w:hAnsi="PMingLiU"/>
                    <w:sz w:val="22"/>
                    <w:szCs w:val="22"/>
                    <w:lang w:val="en-US"/>
                  </w:rPr>
                </w:rPrChange>
              </w:rPr>
            </w:pPr>
          </w:p>
        </w:tc>
        <w:tc>
          <w:tcPr>
            <w:tcW w:w="776" w:type="dxa"/>
            <w:vMerge/>
          </w:tcPr>
          <w:p w14:paraId="69B0BF1C" w14:textId="77777777" w:rsidR="00583825" w:rsidRPr="00BB24D6" w:rsidRDefault="00583825" w:rsidP="00583825">
            <w:pPr>
              <w:rPr>
                <w:rPrChange w:id="14" w:author="Alistair Edwards" w:date="2014-11-25T16:35:00Z">
                  <w:rPr>
                    <w:rFonts w:ascii="PMingLiU" w:hAnsi="PMingLiU"/>
                    <w:sz w:val="22"/>
                    <w:szCs w:val="22"/>
                    <w:lang w:val="en-US"/>
                  </w:rPr>
                </w:rPrChange>
              </w:rPr>
            </w:pPr>
          </w:p>
        </w:tc>
      </w:tr>
      <w:tr w:rsidR="00583825" w14:paraId="6F906779" w14:textId="77777777" w:rsidTr="00C2426C">
        <w:trPr>
          <w:trHeight w:val="51"/>
        </w:trPr>
        <w:tc>
          <w:tcPr>
            <w:tcW w:w="507" w:type="dxa"/>
            <w:vMerge/>
          </w:tcPr>
          <w:p w14:paraId="7502D2E7" w14:textId="77777777" w:rsidR="00583825" w:rsidRPr="00BB24D6" w:rsidRDefault="00583825" w:rsidP="00583825">
            <w:pPr>
              <w:rPr>
                <w:rPrChange w:id="15" w:author="Alistair Edwards" w:date="2014-11-25T16:35:00Z">
                  <w:rPr>
                    <w:rFonts w:ascii="PMingLiU" w:hAnsi="PMingLiU"/>
                    <w:sz w:val="22"/>
                    <w:szCs w:val="22"/>
                    <w:lang w:val="en-US"/>
                  </w:rPr>
                </w:rPrChange>
              </w:rPr>
            </w:pPr>
          </w:p>
        </w:tc>
        <w:tc>
          <w:tcPr>
            <w:tcW w:w="3748" w:type="dxa"/>
            <w:vMerge/>
          </w:tcPr>
          <w:p w14:paraId="0861D012" w14:textId="77777777" w:rsidR="00583825" w:rsidRPr="00BB24D6" w:rsidRDefault="00583825" w:rsidP="00583825">
            <w:pPr>
              <w:rPr>
                <w:rFonts w:cs="Arial"/>
                <w:rPrChange w:id="16" w:author="Alistair Edwards" w:date="2014-11-25T16:35:00Z">
                  <w:rPr>
                    <w:rFonts w:ascii="Arial" w:hAnsi="Arial" w:cs="Arial"/>
                    <w:sz w:val="20"/>
                    <w:szCs w:val="20"/>
                    <w:lang w:val="en-US"/>
                  </w:rPr>
                </w:rPrChange>
              </w:rPr>
            </w:pPr>
          </w:p>
        </w:tc>
        <w:tc>
          <w:tcPr>
            <w:tcW w:w="3748" w:type="dxa"/>
          </w:tcPr>
          <w:p w14:paraId="2B780899" w14:textId="77777777" w:rsidR="00583825" w:rsidRPr="00A54B1D" w:rsidRDefault="00583825" w:rsidP="00583825">
            <w:pPr>
              <w:rPr>
                <w:rFonts w:cs="Arial"/>
              </w:rPr>
            </w:pPr>
            <w:r w:rsidRPr="00A54B1D">
              <w:rPr>
                <w:rFonts w:cs="Arial"/>
              </w:rPr>
              <w:t>NHS patients</w:t>
            </w:r>
          </w:p>
        </w:tc>
        <w:tc>
          <w:tcPr>
            <w:tcW w:w="610" w:type="dxa"/>
            <w:vMerge/>
            <w:shd w:val="clear" w:color="auto" w:fill="E0E0E0"/>
          </w:tcPr>
          <w:p w14:paraId="36EEA90E" w14:textId="77777777" w:rsidR="00583825" w:rsidRPr="00BB24D6" w:rsidRDefault="00583825" w:rsidP="00583825">
            <w:pPr>
              <w:rPr>
                <w:rPrChange w:id="17" w:author="Alistair Edwards" w:date="2014-11-25T16:35:00Z">
                  <w:rPr>
                    <w:rFonts w:ascii="PMingLiU" w:hAnsi="PMingLiU"/>
                    <w:sz w:val="22"/>
                    <w:szCs w:val="22"/>
                    <w:lang w:val="en-US"/>
                  </w:rPr>
                </w:rPrChange>
              </w:rPr>
            </w:pPr>
          </w:p>
        </w:tc>
        <w:tc>
          <w:tcPr>
            <w:tcW w:w="567" w:type="dxa"/>
            <w:vMerge/>
          </w:tcPr>
          <w:p w14:paraId="7CD83EE5" w14:textId="77777777" w:rsidR="00583825" w:rsidRPr="00BB24D6" w:rsidRDefault="00583825" w:rsidP="00583825">
            <w:pPr>
              <w:rPr>
                <w:rPrChange w:id="18" w:author="Alistair Edwards" w:date="2014-11-25T16:35:00Z">
                  <w:rPr>
                    <w:rFonts w:ascii="PMingLiU" w:hAnsi="PMingLiU"/>
                    <w:sz w:val="22"/>
                    <w:szCs w:val="22"/>
                    <w:lang w:val="en-US"/>
                  </w:rPr>
                </w:rPrChange>
              </w:rPr>
            </w:pPr>
          </w:p>
        </w:tc>
        <w:tc>
          <w:tcPr>
            <w:tcW w:w="776" w:type="dxa"/>
            <w:vMerge/>
          </w:tcPr>
          <w:p w14:paraId="0EF1DBF8" w14:textId="77777777" w:rsidR="00583825" w:rsidRPr="00BB24D6" w:rsidRDefault="00583825" w:rsidP="00583825">
            <w:pPr>
              <w:rPr>
                <w:rPrChange w:id="19" w:author="Alistair Edwards" w:date="2014-11-25T16:35:00Z">
                  <w:rPr>
                    <w:rFonts w:ascii="PMingLiU" w:hAnsi="PMingLiU"/>
                    <w:sz w:val="22"/>
                    <w:szCs w:val="22"/>
                    <w:lang w:val="en-US"/>
                  </w:rPr>
                </w:rPrChange>
              </w:rPr>
            </w:pPr>
          </w:p>
        </w:tc>
      </w:tr>
      <w:tr w:rsidR="00583825" w14:paraId="5DECBA6C" w14:textId="77777777" w:rsidTr="00C2426C">
        <w:trPr>
          <w:trHeight w:val="470"/>
        </w:trPr>
        <w:tc>
          <w:tcPr>
            <w:tcW w:w="507" w:type="dxa"/>
            <w:vMerge/>
          </w:tcPr>
          <w:p w14:paraId="11DE7782" w14:textId="77777777" w:rsidR="00583825" w:rsidRPr="00BB24D6" w:rsidRDefault="00583825" w:rsidP="00583825">
            <w:pPr>
              <w:rPr>
                <w:rPrChange w:id="20" w:author="Alistair Edwards" w:date="2014-11-25T16:35:00Z">
                  <w:rPr>
                    <w:rFonts w:ascii="PMingLiU" w:hAnsi="PMingLiU"/>
                    <w:sz w:val="22"/>
                    <w:szCs w:val="22"/>
                    <w:lang w:val="en-US"/>
                  </w:rPr>
                </w:rPrChange>
              </w:rPr>
            </w:pPr>
          </w:p>
        </w:tc>
        <w:tc>
          <w:tcPr>
            <w:tcW w:w="3748" w:type="dxa"/>
            <w:vMerge/>
          </w:tcPr>
          <w:p w14:paraId="1E9B7518" w14:textId="77777777" w:rsidR="00583825" w:rsidRPr="00BB24D6" w:rsidRDefault="00583825" w:rsidP="00583825">
            <w:pPr>
              <w:rPr>
                <w:rFonts w:cs="Arial"/>
                <w:rPrChange w:id="21" w:author="Alistair Edwards" w:date="2014-11-25T16:35:00Z">
                  <w:rPr>
                    <w:rFonts w:ascii="Arial" w:hAnsi="Arial" w:cs="Arial"/>
                    <w:sz w:val="20"/>
                    <w:szCs w:val="20"/>
                    <w:lang w:val="en-US"/>
                  </w:rPr>
                </w:rPrChange>
              </w:rPr>
            </w:pPr>
          </w:p>
        </w:tc>
        <w:tc>
          <w:tcPr>
            <w:tcW w:w="3748" w:type="dxa"/>
          </w:tcPr>
          <w:p w14:paraId="4CE7DC68" w14:textId="77777777" w:rsidR="00583825" w:rsidRPr="00A54B1D" w:rsidRDefault="00583825" w:rsidP="00583825">
            <w:pPr>
              <w:rPr>
                <w:rFonts w:cs="Arial"/>
              </w:rPr>
            </w:pPr>
            <w:r w:rsidRPr="00A54B1D">
              <w:rPr>
                <w:rFonts w:cs="Arial"/>
              </w:rPr>
              <w:t>Other vulnerable groups (specify)</w:t>
            </w:r>
          </w:p>
        </w:tc>
        <w:tc>
          <w:tcPr>
            <w:tcW w:w="610" w:type="dxa"/>
            <w:vMerge/>
            <w:shd w:val="clear" w:color="auto" w:fill="E0E0E0"/>
          </w:tcPr>
          <w:p w14:paraId="75FF4E94" w14:textId="77777777" w:rsidR="00583825" w:rsidRPr="00BB24D6" w:rsidRDefault="00583825" w:rsidP="00583825">
            <w:pPr>
              <w:rPr>
                <w:rPrChange w:id="22" w:author="Alistair Edwards" w:date="2014-11-25T16:35:00Z">
                  <w:rPr>
                    <w:rFonts w:ascii="PMingLiU" w:hAnsi="PMingLiU"/>
                    <w:sz w:val="22"/>
                    <w:szCs w:val="22"/>
                    <w:lang w:val="en-US"/>
                  </w:rPr>
                </w:rPrChange>
              </w:rPr>
            </w:pPr>
          </w:p>
        </w:tc>
        <w:tc>
          <w:tcPr>
            <w:tcW w:w="567" w:type="dxa"/>
            <w:vMerge/>
          </w:tcPr>
          <w:p w14:paraId="5E768AEF" w14:textId="77777777" w:rsidR="00583825" w:rsidRPr="00BB24D6" w:rsidRDefault="00583825" w:rsidP="00583825">
            <w:pPr>
              <w:rPr>
                <w:rPrChange w:id="23" w:author="Alistair Edwards" w:date="2014-11-25T16:35:00Z">
                  <w:rPr>
                    <w:rFonts w:ascii="PMingLiU" w:hAnsi="PMingLiU"/>
                    <w:sz w:val="22"/>
                    <w:szCs w:val="22"/>
                    <w:lang w:val="en-US"/>
                  </w:rPr>
                </w:rPrChange>
              </w:rPr>
            </w:pPr>
          </w:p>
        </w:tc>
        <w:tc>
          <w:tcPr>
            <w:tcW w:w="776" w:type="dxa"/>
            <w:vMerge/>
          </w:tcPr>
          <w:p w14:paraId="04BCE6BE" w14:textId="77777777" w:rsidR="00583825" w:rsidRPr="00BB24D6" w:rsidRDefault="00583825" w:rsidP="00583825">
            <w:pPr>
              <w:rPr>
                <w:rPrChange w:id="24" w:author="Alistair Edwards" w:date="2014-11-25T16:35:00Z">
                  <w:rPr>
                    <w:rFonts w:ascii="PMingLiU" w:hAnsi="PMingLiU"/>
                    <w:sz w:val="22"/>
                    <w:szCs w:val="22"/>
                    <w:lang w:val="en-US"/>
                  </w:rPr>
                </w:rPrChange>
              </w:rPr>
            </w:pPr>
          </w:p>
        </w:tc>
      </w:tr>
    </w:tbl>
    <w:p w14:paraId="10D94CFC" w14:textId="77777777" w:rsidR="00583825" w:rsidRDefault="00583825">
      <w:pPr>
        <w:rPr>
          <w:i/>
        </w:rPr>
      </w:pPr>
    </w:p>
    <w:p w14:paraId="59528D30" w14:textId="77777777" w:rsidR="00513759" w:rsidRDefault="00513759">
      <w:pPr>
        <w:rPr>
          <w:i/>
        </w:rPr>
      </w:pPr>
    </w:p>
    <w:p w14:paraId="591598B3" w14:textId="35BE4BFC" w:rsidR="002C7A8F" w:rsidRDefault="002C7A8F" w:rsidP="00A54B1D">
      <w:pPr>
        <w:keepNext/>
        <w:rPr>
          <w:i/>
        </w:rPr>
      </w:pPr>
      <w:r w:rsidRPr="00BB24D6">
        <w:rPr>
          <w:b/>
        </w:rPr>
        <w:t>Data Protection</w:t>
      </w:r>
      <w:r w:rsidRPr="00A54B1D">
        <w:rPr>
          <w:b/>
        </w:rPr>
        <w:t>:</w:t>
      </w:r>
      <w:r w:rsidRPr="00A54B1D">
        <w:rPr>
          <w:i/>
        </w:rPr>
        <w:t xml:space="preserve"> If you answer </w:t>
      </w:r>
      <w:r w:rsidR="00296A06" w:rsidRPr="00A54B1D">
        <w:rPr>
          <w:b/>
          <w:i/>
        </w:rPr>
        <w:t>NO</w:t>
      </w:r>
      <w:r w:rsidRPr="00A54B1D">
        <w:rPr>
          <w:b/>
          <w:i/>
        </w:rPr>
        <w:t xml:space="preserve"> </w:t>
      </w:r>
      <w:r w:rsidRPr="00A54B1D">
        <w:rPr>
          <w:i/>
        </w:rPr>
        <w:t>to any of the following you must submit a full ethical approval form</w:t>
      </w:r>
    </w:p>
    <w:p w14:paraId="2F632667" w14:textId="77777777" w:rsidR="00A67E8A" w:rsidRPr="00A54B1D" w:rsidRDefault="00A67E8A" w:rsidP="00A54B1D">
      <w:pPr>
        <w:keepNext/>
        <w:rPr>
          <w:i/>
        </w:rPr>
      </w:pPr>
    </w:p>
    <w:tbl>
      <w:tblPr>
        <w:tblpPr w:leftFromText="180" w:rightFromText="180" w:vertAnchor="text" w:horzAnchor="margin" w:tblpX="108" w:tblpY="137"/>
        <w:tblW w:w="9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7"/>
        <w:gridCol w:w="7496"/>
        <w:gridCol w:w="610"/>
        <w:gridCol w:w="567"/>
        <w:gridCol w:w="776"/>
      </w:tblGrid>
      <w:tr w:rsidR="002C7A8F" w14:paraId="4513DDDC" w14:textId="77777777" w:rsidTr="00C2426C">
        <w:trPr>
          <w:trHeight w:val="287"/>
        </w:trPr>
        <w:tc>
          <w:tcPr>
            <w:tcW w:w="507" w:type="dxa"/>
          </w:tcPr>
          <w:p w14:paraId="2C8FF068" w14:textId="77777777" w:rsidR="002C7A8F" w:rsidRPr="00BB24D6" w:rsidRDefault="002C7A8F" w:rsidP="002C7A8F"/>
        </w:tc>
        <w:tc>
          <w:tcPr>
            <w:tcW w:w="7496" w:type="dxa"/>
          </w:tcPr>
          <w:p w14:paraId="29069668" w14:textId="77777777" w:rsidR="002C7A8F" w:rsidRPr="00A54B1D" w:rsidRDefault="002C7A8F" w:rsidP="002C7A8F">
            <w:pPr>
              <w:rPr>
                <w:i/>
              </w:rPr>
            </w:pPr>
          </w:p>
        </w:tc>
        <w:tc>
          <w:tcPr>
            <w:tcW w:w="610" w:type="dxa"/>
          </w:tcPr>
          <w:p w14:paraId="7CC4D856" w14:textId="77777777" w:rsidR="002C7A8F" w:rsidRPr="00BB24D6" w:rsidRDefault="002C7A8F" w:rsidP="002C7A8F">
            <w:pPr>
              <w:jc w:val="center"/>
            </w:pPr>
            <w:r w:rsidRPr="00BB24D6">
              <w:t>YES</w:t>
            </w:r>
          </w:p>
        </w:tc>
        <w:tc>
          <w:tcPr>
            <w:tcW w:w="567" w:type="dxa"/>
            <w:shd w:val="clear" w:color="auto" w:fill="E0E0E0"/>
          </w:tcPr>
          <w:p w14:paraId="26AC632A" w14:textId="77777777" w:rsidR="002C7A8F" w:rsidRPr="00BB24D6" w:rsidRDefault="002C7A8F" w:rsidP="002C7A8F">
            <w:pPr>
              <w:jc w:val="center"/>
            </w:pPr>
            <w:r w:rsidRPr="00BB24D6">
              <w:t>NO</w:t>
            </w:r>
          </w:p>
        </w:tc>
        <w:tc>
          <w:tcPr>
            <w:tcW w:w="776" w:type="dxa"/>
          </w:tcPr>
          <w:p w14:paraId="3E6508EA" w14:textId="77777777" w:rsidR="002C7A8F" w:rsidRPr="00A54B1D" w:rsidRDefault="002C7A8F" w:rsidP="002C7A8F">
            <w:pPr>
              <w:jc w:val="center"/>
            </w:pPr>
            <w:r w:rsidRPr="00BB24D6">
              <w:t>N/A</w:t>
            </w:r>
          </w:p>
        </w:tc>
      </w:tr>
      <w:tr w:rsidR="002C7A8F" w14:paraId="29BA4638" w14:textId="77777777" w:rsidTr="00C2426C">
        <w:trPr>
          <w:trHeight w:val="309"/>
        </w:trPr>
        <w:tc>
          <w:tcPr>
            <w:tcW w:w="507" w:type="dxa"/>
          </w:tcPr>
          <w:p w14:paraId="26332D7F" w14:textId="0D992902" w:rsidR="002C7A8F" w:rsidRPr="00BB24D6" w:rsidRDefault="002C7A8F" w:rsidP="002C7A8F">
            <w:r w:rsidRPr="00BB24D6">
              <w:t>1</w:t>
            </w:r>
            <w:r w:rsidR="002A46A3" w:rsidRPr="00BB24D6">
              <w:t>7</w:t>
            </w:r>
          </w:p>
        </w:tc>
        <w:tc>
          <w:tcPr>
            <w:tcW w:w="7496" w:type="dxa"/>
          </w:tcPr>
          <w:p w14:paraId="14651C2F" w14:textId="77777777" w:rsidR="002C7A8F" w:rsidRPr="00A54B1D" w:rsidRDefault="00296A06" w:rsidP="002C7A8F">
            <w:pPr>
              <w:autoSpaceDE w:val="0"/>
              <w:autoSpaceDN w:val="0"/>
              <w:adjustRightInd w:val="0"/>
              <w:rPr>
                <w:rFonts w:cs="Arial"/>
              </w:rPr>
            </w:pPr>
            <w:r w:rsidRPr="00A54B1D">
              <w:rPr>
                <w:rFonts w:cs="Arial"/>
              </w:rPr>
              <w:t xml:space="preserve">Any personal / sensitive data will be stored in password protected folders on computers. </w:t>
            </w:r>
            <w:r w:rsidR="002C7A8F" w:rsidRPr="00A54B1D">
              <w:rPr>
                <w:rFonts w:cs="Arial"/>
              </w:rPr>
              <w:t xml:space="preserve"> </w:t>
            </w:r>
          </w:p>
        </w:tc>
        <w:tc>
          <w:tcPr>
            <w:tcW w:w="610" w:type="dxa"/>
          </w:tcPr>
          <w:p w14:paraId="05F6EFA6" w14:textId="77777777" w:rsidR="002C7A8F" w:rsidRPr="00BB24D6" w:rsidRDefault="002C7A8F" w:rsidP="002C7A8F"/>
        </w:tc>
        <w:tc>
          <w:tcPr>
            <w:tcW w:w="567" w:type="dxa"/>
            <w:shd w:val="clear" w:color="auto" w:fill="E0E0E0"/>
          </w:tcPr>
          <w:p w14:paraId="6D546C19" w14:textId="77777777" w:rsidR="002C7A8F" w:rsidRPr="00BB24D6" w:rsidRDefault="002C7A8F" w:rsidP="002C7A8F"/>
        </w:tc>
        <w:tc>
          <w:tcPr>
            <w:tcW w:w="776" w:type="dxa"/>
          </w:tcPr>
          <w:p w14:paraId="5AC3EF25" w14:textId="77777777" w:rsidR="002C7A8F" w:rsidRPr="00A54B1D" w:rsidRDefault="002C7A8F" w:rsidP="002C7A8F"/>
        </w:tc>
      </w:tr>
      <w:tr w:rsidR="002C7A8F" w14:paraId="72F8A702" w14:textId="77777777" w:rsidTr="00C2426C">
        <w:trPr>
          <w:trHeight w:val="287"/>
        </w:trPr>
        <w:tc>
          <w:tcPr>
            <w:tcW w:w="507" w:type="dxa"/>
          </w:tcPr>
          <w:p w14:paraId="6A249BC5" w14:textId="36A6D2CB" w:rsidR="002C7A8F" w:rsidRPr="00BB24D6" w:rsidRDefault="002C7A8F" w:rsidP="002C7A8F">
            <w:r w:rsidRPr="00BB24D6">
              <w:t>1</w:t>
            </w:r>
            <w:r w:rsidR="002A46A3" w:rsidRPr="00BB24D6">
              <w:t>8</w:t>
            </w:r>
          </w:p>
        </w:tc>
        <w:tc>
          <w:tcPr>
            <w:tcW w:w="7496" w:type="dxa"/>
          </w:tcPr>
          <w:p w14:paraId="1978D512" w14:textId="77777777" w:rsidR="002C7A8F" w:rsidRPr="00A54B1D" w:rsidRDefault="00296A06" w:rsidP="002C7A8F">
            <w:pPr>
              <w:rPr>
                <w:rFonts w:cs="Arial"/>
              </w:rPr>
            </w:pPr>
            <w:r w:rsidRPr="00A54B1D">
              <w:rPr>
                <w:rFonts w:cs="Arial"/>
              </w:rPr>
              <w:t>Any hard copies of personal data (including consent forms) will be stored in a secure place.</w:t>
            </w:r>
          </w:p>
          <w:p w14:paraId="4B92DAB8" w14:textId="77777777" w:rsidR="002C7A8F" w:rsidRPr="00A54B1D" w:rsidRDefault="002C7A8F" w:rsidP="002C7A8F">
            <w:pPr>
              <w:rPr>
                <w:rFonts w:cs="Arial"/>
              </w:rPr>
            </w:pPr>
          </w:p>
        </w:tc>
        <w:tc>
          <w:tcPr>
            <w:tcW w:w="610" w:type="dxa"/>
          </w:tcPr>
          <w:p w14:paraId="5BDDB41C" w14:textId="77777777" w:rsidR="002C7A8F" w:rsidRPr="00BB24D6" w:rsidRDefault="002C7A8F" w:rsidP="002C7A8F"/>
        </w:tc>
        <w:tc>
          <w:tcPr>
            <w:tcW w:w="567" w:type="dxa"/>
            <w:shd w:val="clear" w:color="auto" w:fill="E0E0E0"/>
          </w:tcPr>
          <w:p w14:paraId="63538C42" w14:textId="77777777" w:rsidR="002C7A8F" w:rsidRPr="00BB24D6" w:rsidRDefault="002C7A8F" w:rsidP="002C7A8F"/>
        </w:tc>
        <w:tc>
          <w:tcPr>
            <w:tcW w:w="776" w:type="dxa"/>
          </w:tcPr>
          <w:p w14:paraId="1738A402" w14:textId="77777777" w:rsidR="002C7A8F" w:rsidRPr="00A54B1D" w:rsidRDefault="002C7A8F" w:rsidP="002C7A8F"/>
        </w:tc>
      </w:tr>
      <w:tr w:rsidR="002C7A8F" w14:paraId="0180FF9E" w14:textId="77777777" w:rsidTr="00C2426C">
        <w:trPr>
          <w:trHeight w:val="287"/>
        </w:trPr>
        <w:tc>
          <w:tcPr>
            <w:tcW w:w="507" w:type="dxa"/>
          </w:tcPr>
          <w:p w14:paraId="482BE01A" w14:textId="24B12F97" w:rsidR="002C7A8F" w:rsidRPr="00BB24D6" w:rsidRDefault="002C7A8F" w:rsidP="002C7A8F">
            <w:r w:rsidRPr="00BB24D6">
              <w:t>1</w:t>
            </w:r>
            <w:r w:rsidR="002A46A3" w:rsidRPr="00BB24D6">
              <w:t>9</w:t>
            </w:r>
          </w:p>
        </w:tc>
        <w:tc>
          <w:tcPr>
            <w:tcW w:w="7496" w:type="dxa"/>
          </w:tcPr>
          <w:p w14:paraId="56412055" w14:textId="77777777" w:rsidR="002C7A8F" w:rsidRPr="00A54B1D" w:rsidRDefault="00296A06" w:rsidP="00296A06">
            <w:pPr>
              <w:rPr>
                <w:rFonts w:cs="Arial"/>
              </w:rPr>
            </w:pPr>
            <w:r w:rsidRPr="00A54B1D">
              <w:rPr>
                <w:rFonts w:cs="Arial"/>
              </w:rPr>
              <w:t>Only the student and supervisors will have access to the data generated from the study. (The supervisor may share the anonymised data with other researchers at the University of York)</w:t>
            </w:r>
          </w:p>
        </w:tc>
        <w:tc>
          <w:tcPr>
            <w:tcW w:w="610" w:type="dxa"/>
          </w:tcPr>
          <w:p w14:paraId="1B824362" w14:textId="77777777" w:rsidR="002C7A8F" w:rsidRPr="00BB24D6" w:rsidRDefault="002C7A8F" w:rsidP="002C7A8F"/>
        </w:tc>
        <w:tc>
          <w:tcPr>
            <w:tcW w:w="567" w:type="dxa"/>
            <w:shd w:val="clear" w:color="auto" w:fill="E0E0E0"/>
          </w:tcPr>
          <w:p w14:paraId="6F5FCCA8" w14:textId="77777777" w:rsidR="002C7A8F" w:rsidRPr="00BB24D6" w:rsidRDefault="002C7A8F" w:rsidP="002C7A8F"/>
        </w:tc>
        <w:tc>
          <w:tcPr>
            <w:tcW w:w="776" w:type="dxa"/>
          </w:tcPr>
          <w:p w14:paraId="493B42DD" w14:textId="77777777" w:rsidR="002C7A8F" w:rsidRPr="00A54B1D" w:rsidRDefault="002C7A8F" w:rsidP="002C7A8F"/>
        </w:tc>
      </w:tr>
      <w:tr w:rsidR="00A54B1D" w14:paraId="24D0A292" w14:textId="77777777" w:rsidTr="00C2426C">
        <w:trPr>
          <w:trHeight w:val="287"/>
        </w:trPr>
        <w:tc>
          <w:tcPr>
            <w:tcW w:w="507" w:type="dxa"/>
          </w:tcPr>
          <w:p w14:paraId="0F22C83F" w14:textId="72F972A2" w:rsidR="00A54B1D" w:rsidRPr="00BB24D6" w:rsidRDefault="00A54B1D" w:rsidP="002C7A8F">
            <w:r>
              <w:t>20</w:t>
            </w:r>
          </w:p>
        </w:tc>
        <w:tc>
          <w:tcPr>
            <w:tcW w:w="7496" w:type="dxa"/>
          </w:tcPr>
          <w:p w14:paraId="4468D98D" w14:textId="1085E176" w:rsidR="00A54B1D" w:rsidRPr="00A54B1D" w:rsidRDefault="00A54B1D" w:rsidP="00296A06">
            <w:pPr>
              <w:rPr>
                <w:rFonts w:cs="Arial"/>
              </w:rPr>
            </w:pPr>
            <w:r>
              <w:rPr>
                <w:rFonts w:cs="Arial"/>
              </w:rPr>
              <w:t>The data will be preserved beyond the study</w:t>
            </w:r>
            <w:r w:rsidR="00A67E8A">
              <w:rPr>
                <w:rFonts w:cs="Arial"/>
              </w:rPr>
              <w:t xml:space="preserve"> in line with University policy and will be</w:t>
            </w:r>
            <w:r>
              <w:rPr>
                <w:rFonts w:cs="Arial"/>
              </w:rPr>
              <w:t xml:space="preserve"> placed in the custody of the supervisor at the end</w:t>
            </w:r>
            <w:r w:rsidR="00A67E8A">
              <w:rPr>
                <w:rFonts w:cs="Arial"/>
              </w:rPr>
              <w:t xml:space="preserve"> o</w:t>
            </w:r>
            <w:r>
              <w:rPr>
                <w:rFonts w:cs="Arial"/>
              </w:rPr>
              <w:t>f the project.</w:t>
            </w:r>
          </w:p>
        </w:tc>
        <w:tc>
          <w:tcPr>
            <w:tcW w:w="610" w:type="dxa"/>
          </w:tcPr>
          <w:p w14:paraId="056EC6B3" w14:textId="77777777" w:rsidR="00A54B1D" w:rsidRPr="00BB24D6" w:rsidRDefault="00A54B1D" w:rsidP="002C7A8F"/>
        </w:tc>
        <w:tc>
          <w:tcPr>
            <w:tcW w:w="567" w:type="dxa"/>
            <w:shd w:val="clear" w:color="auto" w:fill="E0E0E0"/>
          </w:tcPr>
          <w:p w14:paraId="05C977A7" w14:textId="77777777" w:rsidR="00A54B1D" w:rsidRPr="00BB24D6" w:rsidRDefault="00A54B1D" w:rsidP="002C7A8F"/>
        </w:tc>
        <w:tc>
          <w:tcPr>
            <w:tcW w:w="776" w:type="dxa"/>
          </w:tcPr>
          <w:p w14:paraId="1D00051B" w14:textId="77777777" w:rsidR="00A54B1D" w:rsidRPr="00A54B1D" w:rsidRDefault="00A54B1D" w:rsidP="002C7A8F"/>
        </w:tc>
      </w:tr>
      <w:tr w:rsidR="002C7A8F" w14:paraId="49F31688" w14:textId="77777777" w:rsidTr="00C2426C">
        <w:trPr>
          <w:trHeight w:val="309"/>
        </w:trPr>
        <w:tc>
          <w:tcPr>
            <w:tcW w:w="507" w:type="dxa"/>
          </w:tcPr>
          <w:p w14:paraId="4CDAF005" w14:textId="6F979F33" w:rsidR="002C7A8F" w:rsidRPr="00BB24D6" w:rsidRDefault="002A46A3" w:rsidP="002C7A8F">
            <w:r w:rsidRPr="00BB24D6">
              <w:t>2</w:t>
            </w:r>
            <w:r w:rsidR="00A54B1D">
              <w:t>1</w:t>
            </w:r>
          </w:p>
        </w:tc>
        <w:tc>
          <w:tcPr>
            <w:tcW w:w="7496" w:type="dxa"/>
          </w:tcPr>
          <w:p w14:paraId="0636BC53" w14:textId="77777777" w:rsidR="002C7A8F" w:rsidRPr="00A54B1D" w:rsidRDefault="00296A06" w:rsidP="002C7A8F">
            <w:pPr>
              <w:autoSpaceDE w:val="0"/>
              <w:autoSpaceDN w:val="0"/>
              <w:adjustRightInd w:val="0"/>
              <w:rPr>
                <w:rFonts w:cs="Arial"/>
              </w:rPr>
            </w:pPr>
            <w:r w:rsidRPr="00A54B1D">
              <w:rPr>
                <w:rFonts w:cs="Arial"/>
              </w:rPr>
              <w:t>All data will be anonymised prior to analysis.</w:t>
            </w:r>
          </w:p>
          <w:p w14:paraId="7CE3662F" w14:textId="77777777" w:rsidR="00296A06" w:rsidRPr="00A54B1D" w:rsidRDefault="00296A06" w:rsidP="002C7A8F">
            <w:pPr>
              <w:autoSpaceDE w:val="0"/>
              <w:autoSpaceDN w:val="0"/>
              <w:adjustRightInd w:val="0"/>
              <w:rPr>
                <w:rFonts w:cs="Arial"/>
              </w:rPr>
            </w:pPr>
          </w:p>
          <w:p w14:paraId="3AD41575" w14:textId="77777777" w:rsidR="00296A06" w:rsidRPr="00A54B1D" w:rsidRDefault="00296A06" w:rsidP="002C7A8F">
            <w:pPr>
              <w:autoSpaceDE w:val="0"/>
              <w:autoSpaceDN w:val="0"/>
              <w:adjustRightInd w:val="0"/>
              <w:rPr>
                <w:rFonts w:cs="Arial"/>
              </w:rPr>
            </w:pPr>
            <w:r w:rsidRPr="00A54B1D">
              <w:rPr>
                <w:rFonts w:cs="Arial"/>
              </w:rPr>
              <w:t>Please state your method of anonymisation:</w:t>
            </w:r>
          </w:p>
          <w:p w14:paraId="7547F10F" w14:textId="77777777" w:rsidR="00296A06" w:rsidRPr="00A54B1D" w:rsidRDefault="00296A06" w:rsidP="002C7A8F">
            <w:pPr>
              <w:autoSpaceDE w:val="0"/>
              <w:autoSpaceDN w:val="0"/>
              <w:adjustRightInd w:val="0"/>
              <w:rPr>
                <w:rFonts w:cs="Arial"/>
              </w:rPr>
            </w:pPr>
          </w:p>
          <w:p w14:paraId="20035A96" w14:textId="77777777" w:rsidR="00296A06" w:rsidRPr="00A54B1D" w:rsidRDefault="00296A06" w:rsidP="002C7A8F">
            <w:pPr>
              <w:rPr>
                <w:rFonts w:cs="Arial"/>
              </w:rPr>
            </w:pPr>
          </w:p>
          <w:p w14:paraId="59752311" w14:textId="77777777" w:rsidR="00FF6ACF" w:rsidRPr="00A54B1D" w:rsidRDefault="00FF6ACF" w:rsidP="002C7A8F">
            <w:pPr>
              <w:rPr>
                <w:rFonts w:cs="Arial"/>
              </w:rPr>
            </w:pPr>
          </w:p>
          <w:p w14:paraId="7DCF1FEF" w14:textId="77777777" w:rsidR="00FF6ACF" w:rsidRPr="00A54B1D" w:rsidRDefault="00FF6ACF" w:rsidP="002C7A8F">
            <w:pPr>
              <w:rPr>
                <w:rFonts w:cs="Arial"/>
              </w:rPr>
            </w:pPr>
          </w:p>
          <w:p w14:paraId="0E090F16" w14:textId="77777777" w:rsidR="00FF6ACF" w:rsidRPr="00A54B1D" w:rsidRDefault="00FF6ACF" w:rsidP="002C7A8F">
            <w:pPr>
              <w:rPr>
                <w:rFonts w:cs="Arial"/>
              </w:rPr>
            </w:pPr>
          </w:p>
          <w:p w14:paraId="766C88B4" w14:textId="77777777" w:rsidR="00296A06" w:rsidRPr="00A54B1D" w:rsidRDefault="00296A06" w:rsidP="002C7A8F">
            <w:pPr>
              <w:rPr>
                <w:rFonts w:cs="Arial"/>
              </w:rPr>
            </w:pPr>
          </w:p>
        </w:tc>
        <w:tc>
          <w:tcPr>
            <w:tcW w:w="610" w:type="dxa"/>
          </w:tcPr>
          <w:p w14:paraId="3CC564E4" w14:textId="77777777" w:rsidR="002C7A8F" w:rsidRPr="00BB24D6" w:rsidRDefault="002C7A8F" w:rsidP="002C7A8F"/>
        </w:tc>
        <w:tc>
          <w:tcPr>
            <w:tcW w:w="567" w:type="dxa"/>
            <w:shd w:val="clear" w:color="auto" w:fill="E0E0E0"/>
          </w:tcPr>
          <w:p w14:paraId="7BBC5046" w14:textId="77777777" w:rsidR="002C7A8F" w:rsidRPr="00BB24D6" w:rsidRDefault="002C7A8F" w:rsidP="002C7A8F"/>
        </w:tc>
        <w:tc>
          <w:tcPr>
            <w:tcW w:w="776" w:type="dxa"/>
          </w:tcPr>
          <w:p w14:paraId="02607848" w14:textId="77777777" w:rsidR="002C7A8F" w:rsidRPr="00A54B1D" w:rsidRDefault="002C7A8F" w:rsidP="002C7A8F"/>
        </w:tc>
      </w:tr>
    </w:tbl>
    <w:p w14:paraId="1E5ED43F" w14:textId="77777777" w:rsidR="00FF6ACF" w:rsidRDefault="00FF6ACF">
      <w:pPr>
        <w:rPr>
          <w:i/>
        </w:rPr>
      </w:pPr>
    </w:p>
    <w:p w14:paraId="37014343" w14:textId="77777777" w:rsidR="00FF6ACF" w:rsidRDefault="00FF6ACF">
      <w:pPr>
        <w:rPr>
          <w:i/>
        </w:rPr>
      </w:pPr>
    </w:p>
    <w:p w14:paraId="10B83AD2" w14:textId="77777777" w:rsidR="00296A06" w:rsidRDefault="00296A06">
      <w:pPr>
        <w:rPr>
          <w:b/>
        </w:rPr>
      </w:pPr>
      <w:r>
        <w:rPr>
          <w:b/>
        </w:rPr>
        <w:t>FOR THE STUDENT TO COMPLETE:</w:t>
      </w:r>
    </w:p>
    <w:p w14:paraId="06B5451D" w14:textId="77777777" w:rsidR="00296A06" w:rsidRDefault="00296A06">
      <w:pPr>
        <w:rPr>
          <w:b/>
        </w:rPr>
      </w:pPr>
    </w:p>
    <w:p w14:paraId="73290D33" w14:textId="77777777" w:rsidR="00296A06" w:rsidRPr="00A54B1D" w:rsidRDefault="00C727D6">
      <w:r w:rsidRPr="00A54B1D">
        <w:t>Please complete and sign the following section and submit to your supervisor alongside any supporting documentation (this includes consent forms, information sheets and questionnaires where necessary).</w:t>
      </w:r>
    </w:p>
    <w:p w14:paraId="08EC490E" w14:textId="77777777" w:rsidR="00C727D6" w:rsidRPr="00A54B1D" w:rsidRDefault="00C727D6"/>
    <w:p w14:paraId="6BBB445F" w14:textId="77777777" w:rsidR="00C727D6" w:rsidRPr="00A54B1D" w:rsidRDefault="00C727D6" w:rsidP="00C727D6">
      <w:r w:rsidRPr="00A54B1D">
        <w:t>Provide a brief summary of the participants and procedures of your project (max 100 words)</w:t>
      </w:r>
    </w:p>
    <w:p w14:paraId="0A3AE9C0" w14:textId="77777777" w:rsidR="00C727D6" w:rsidRPr="00A54B1D" w:rsidRDefault="00C727D6"/>
    <w:p w14:paraId="11261A55" w14:textId="77777777" w:rsidR="0084725F" w:rsidRPr="00A54B1D" w:rsidRDefault="0084725F"/>
    <w:p w14:paraId="7DCCEF77" w14:textId="77777777" w:rsidR="0084725F" w:rsidRPr="00A54B1D" w:rsidRDefault="0084725F"/>
    <w:p w14:paraId="3A0B9819" w14:textId="77777777" w:rsidR="0084725F" w:rsidRPr="00A54B1D" w:rsidRDefault="0084725F"/>
    <w:p w14:paraId="69D6D843" w14:textId="77777777" w:rsidR="0084725F" w:rsidRPr="00A54B1D" w:rsidRDefault="0084725F"/>
    <w:p w14:paraId="467E3B07" w14:textId="77777777" w:rsidR="00FF6ACF" w:rsidRPr="00A54B1D" w:rsidRDefault="00FF6ACF"/>
    <w:p w14:paraId="73AB65A3" w14:textId="77777777" w:rsidR="00FF6ACF" w:rsidRPr="00A54B1D" w:rsidRDefault="00FF6ACF"/>
    <w:p w14:paraId="11672636" w14:textId="77777777" w:rsidR="00FF6ACF" w:rsidRPr="00A54B1D" w:rsidRDefault="00FF6ACF"/>
    <w:p w14:paraId="3D31B32B" w14:textId="77777777" w:rsidR="00FF6ACF" w:rsidRPr="00A54B1D" w:rsidRDefault="00FF6ACF"/>
    <w:p w14:paraId="36B35263" w14:textId="77777777" w:rsidR="00FF6ACF" w:rsidRPr="00A54B1D" w:rsidRDefault="00FF6ACF"/>
    <w:p w14:paraId="723372BB" w14:textId="77777777" w:rsidR="0084725F" w:rsidRPr="00A54B1D" w:rsidRDefault="0084725F"/>
    <w:p w14:paraId="3AC55B75" w14:textId="77777777" w:rsidR="0084725F" w:rsidRPr="00A54B1D" w:rsidRDefault="0084725F"/>
    <w:p w14:paraId="40526428" w14:textId="77777777" w:rsidR="00C727D6" w:rsidRPr="00A54B1D" w:rsidRDefault="00C727D6"/>
    <w:p w14:paraId="33D92567" w14:textId="77777777" w:rsidR="00C727D6" w:rsidRPr="00A54B1D" w:rsidRDefault="00C727D6" w:rsidP="00A54B1D">
      <w:pPr>
        <w:keepNext/>
        <w:tabs>
          <w:tab w:val="left" w:pos="7230"/>
        </w:tabs>
        <w:ind w:right="2087"/>
      </w:pPr>
      <w:r w:rsidRPr="00A54B1D">
        <w:rPr>
          <w:noProof/>
          <w:lang w:val="en-US"/>
        </w:rPr>
        <w:lastRenderedPageBreak/>
        <mc:AlternateContent>
          <mc:Choice Requires="wps">
            <w:drawing>
              <wp:anchor distT="0" distB="0" distL="114300" distR="114300" simplePos="0" relativeHeight="251659264" behindDoc="0" locked="0" layoutInCell="1" allowOverlap="1" wp14:anchorId="706499B4" wp14:editId="5E698899">
                <wp:simplePos x="0" y="0"/>
                <wp:positionH relativeFrom="column">
                  <wp:posOffset>5143500</wp:posOffset>
                </wp:positionH>
                <wp:positionV relativeFrom="paragraph">
                  <wp:posOffset>420370</wp:posOffset>
                </wp:positionV>
                <wp:extent cx="114300" cy="114300"/>
                <wp:effectExtent l="50800" t="25400" r="88900" b="114300"/>
                <wp:wrapThrough wrapText="bothSides">
                  <wp:wrapPolygon edited="0">
                    <wp:start x="-9600" y="-4800"/>
                    <wp:lineTo x="-9600" y="38400"/>
                    <wp:lineTo x="33600" y="38400"/>
                    <wp:lineTo x="33600" y="-4800"/>
                    <wp:lineTo x="-9600" y="-4800"/>
                  </wp:wrapPolygon>
                </wp:wrapThrough>
                <wp:docPr id="4" name="Rectangle 4"/>
                <wp:cNvGraphicFramePr/>
                <a:graphic xmlns:a="http://schemas.openxmlformats.org/drawingml/2006/main">
                  <a:graphicData uri="http://schemas.microsoft.com/office/word/2010/wordprocessingShape">
                    <wps:wsp>
                      <wps:cNvSpPr/>
                      <wps:spPr>
                        <a:xfrm>
                          <a:off x="0" y="0"/>
                          <a:ext cx="114300" cy="1143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26" style="position:absolute;margin-left:405pt;margin-top:33.1pt;width:9pt;height: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" filled="f" strokecolor="black [3213]">
                <v:shadow on="t" opacity="22937f" mv:blur="40000f" origin=",.5" offset="0,23000emu"/>
                <w10:wrap type="through"/>
              </v:rect>
            </w:pict>
          </mc:Fallback>
        </mc:AlternateContent>
      </w:r>
      <w:r w:rsidRPr="00A54B1D">
        <w:t>I have considered the ethical implications of this project and have identified no significant ethical implications requiring a full ethics submission to the Physical Sciences Ethics Committee</w:t>
      </w:r>
    </w:p>
    <w:p w14:paraId="2C7CB636" w14:textId="77777777" w:rsidR="00296A06" w:rsidRPr="00A54B1D" w:rsidRDefault="00296A06" w:rsidP="0084725F">
      <w:pPr>
        <w:tabs>
          <w:tab w:val="left" w:pos="7230"/>
        </w:tabs>
        <w:ind w:right="2085"/>
      </w:pPr>
    </w:p>
    <w:p w14:paraId="47670EA2" w14:textId="77777777" w:rsidR="00C727D6" w:rsidRPr="00A54B1D" w:rsidRDefault="00C727D6" w:rsidP="0084725F">
      <w:pPr>
        <w:tabs>
          <w:tab w:val="left" w:pos="7230"/>
        </w:tabs>
        <w:ind w:right="2085"/>
      </w:pPr>
      <w:r w:rsidRPr="00A54B1D">
        <w:rPr>
          <w:noProof/>
          <w:lang w:val="en-US"/>
        </w:rPr>
        <mc:AlternateContent>
          <mc:Choice Requires="wps">
            <w:drawing>
              <wp:anchor distT="0" distB="0" distL="114300" distR="114300" simplePos="0" relativeHeight="251661312" behindDoc="0" locked="0" layoutInCell="1" allowOverlap="1" wp14:anchorId="11AA3951" wp14:editId="4A6582D6">
                <wp:simplePos x="0" y="0"/>
                <wp:positionH relativeFrom="column">
                  <wp:posOffset>5143500</wp:posOffset>
                </wp:positionH>
                <wp:positionV relativeFrom="paragraph">
                  <wp:posOffset>306070</wp:posOffset>
                </wp:positionV>
                <wp:extent cx="114300" cy="114300"/>
                <wp:effectExtent l="50800" t="25400" r="88900" b="114300"/>
                <wp:wrapThrough wrapText="bothSides">
                  <wp:wrapPolygon edited="0">
                    <wp:start x="-9600" y="-4800"/>
                    <wp:lineTo x="-9600" y="38400"/>
                    <wp:lineTo x="33600" y="38400"/>
                    <wp:lineTo x="33600" y="-4800"/>
                    <wp:lineTo x="-9600" y="-4800"/>
                  </wp:wrapPolygon>
                </wp:wrapThrough>
                <wp:docPr id="5" name="Rectangle 5"/>
                <wp:cNvGraphicFramePr/>
                <a:graphic xmlns:a="http://schemas.openxmlformats.org/drawingml/2006/main">
                  <a:graphicData uri="http://schemas.microsoft.com/office/word/2010/wordprocessingShape">
                    <wps:wsp>
                      <wps:cNvSpPr/>
                      <wps:spPr>
                        <a:xfrm>
                          <a:off x="0" y="0"/>
                          <a:ext cx="114300" cy="1143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 o:spid="_x0000_s1026" style="position:absolute;margin-left:405pt;margin-top:24.1pt;width:9pt;height: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" filled="f" strokecolor="black [3213]">
                <v:shadow on="t" opacity="22937f" mv:blur="40000f" origin=",.5" offset="0,23000emu"/>
                <w10:wrap type="through"/>
              </v:rect>
            </w:pict>
          </mc:Fallback>
        </mc:AlternateContent>
      </w:r>
      <w:r w:rsidRPr="00A54B1D">
        <w:t xml:space="preserve">I have included all relevant paperwork (e.g. consent form, information sheet, questionnaire/interview schedules) with this application </w:t>
      </w:r>
    </w:p>
    <w:p w14:paraId="57A92E99" w14:textId="77777777" w:rsidR="00C727D6" w:rsidRPr="00FF6ACF" w:rsidRDefault="00C727D6">
      <w:pPr>
        <w:rPr>
          <w:sz w:val="22"/>
          <w:szCs w:val="22"/>
        </w:rPr>
      </w:pPr>
    </w:p>
    <w:p w14:paraId="106D83F1" w14:textId="77777777" w:rsidR="00C727D6" w:rsidRPr="00FF6ACF" w:rsidRDefault="00C727D6">
      <w:pPr>
        <w:rPr>
          <w:sz w:val="22"/>
          <w:szCs w:val="22"/>
        </w:rPr>
      </w:pPr>
    </w:p>
    <w:p w14:paraId="546B7EA7" w14:textId="77777777" w:rsidR="00C727D6" w:rsidRPr="00FF6ACF" w:rsidRDefault="00C727D6">
      <w:pPr>
        <w:rPr>
          <w:sz w:val="22"/>
          <w:szCs w:val="22"/>
        </w:rPr>
      </w:pPr>
      <w:r w:rsidRPr="00FF6ACF">
        <w:rPr>
          <w:sz w:val="22"/>
          <w:szCs w:val="22"/>
        </w:rPr>
        <w:t>Signed…………………………</w:t>
      </w:r>
      <w:r w:rsidR="0084725F" w:rsidRPr="00FF6ACF">
        <w:rPr>
          <w:sz w:val="22"/>
          <w:szCs w:val="22"/>
        </w:rPr>
        <w:t>……………</w:t>
      </w:r>
      <w:r w:rsidRPr="00FF6ACF">
        <w:rPr>
          <w:sz w:val="22"/>
          <w:szCs w:val="22"/>
        </w:rPr>
        <w:t xml:space="preserve">  </w:t>
      </w:r>
      <w:r w:rsidR="0084725F" w:rsidRPr="00FF6ACF">
        <w:rPr>
          <w:sz w:val="22"/>
          <w:szCs w:val="22"/>
        </w:rPr>
        <w:tab/>
      </w:r>
      <w:r w:rsidRPr="00FF6ACF">
        <w:rPr>
          <w:sz w:val="22"/>
          <w:szCs w:val="22"/>
        </w:rPr>
        <w:t xml:space="preserve">Print </w:t>
      </w:r>
      <w:proofErr w:type="gramStart"/>
      <w:r w:rsidRPr="00FF6ACF">
        <w:rPr>
          <w:sz w:val="22"/>
          <w:szCs w:val="22"/>
        </w:rPr>
        <w:t>name …….</w:t>
      </w:r>
      <w:proofErr w:type="gramEnd"/>
      <w:r w:rsidRPr="00FF6ACF">
        <w:rPr>
          <w:sz w:val="22"/>
          <w:szCs w:val="22"/>
        </w:rPr>
        <w:t>…………………….</w:t>
      </w:r>
      <w:r w:rsidR="0084725F" w:rsidRPr="00FF6ACF">
        <w:rPr>
          <w:sz w:val="22"/>
          <w:szCs w:val="22"/>
        </w:rPr>
        <w:t>.</w:t>
      </w:r>
      <w:r w:rsidR="0084725F" w:rsidRPr="00FF6ACF">
        <w:rPr>
          <w:sz w:val="22"/>
          <w:szCs w:val="22"/>
        </w:rPr>
        <w:tab/>
      </w:r>
      <w:r w:rsidRPr="00FF6ACF">
        <w:rPr>
          <w:sz w:val="22"/>
          <w:szCs w:val="22"/>
        </w:rPr>
        <w:t>Date …………</w:t>
      </w:r>
    </w:p>
    <w:p w14:paraId="3AE6BF29" w14:textId="77777777" w:rsidR="00C727D6" w:rsidRPr="00FF6ACF" w:rsidRDefault="00C727D6">
      <w:pPr>
        <w:rPr>
          <w:i/>
          <w:sz w:val="22"/>
          <w:szCs w:val="22"/>
        </w:rPr>
      </w:pPr>
      <w:r w:rsidRPr="00FF6ACF">
        <w:rPr>
          <w:i/>
          <w:sz w:val="22"/>
          <w:szCs w:val="22"/>
        </w:rPr>
        <w:t>(Student)</w:t>
      </w:r>
    </w:p>
    <w:p w14:paraId="4140505A" w14:textId="77777777" w:rsidR="00C727D6" w:rsidRDefault="00C727D6"/>
    <w:p w14:paraId="5B5758F9" w14:textId="77777777" w:rsidR="0084725F" w:rsidRDefault="0084725F"/>
    <w:p w14:paraId="40FD1EDA" w14:textId="77777777" w:rsidR="0084725F" w:rsidRDefault="0084725F"/>
    <w:p w14:paraId="4995553B" w14:textId="77777777" w:rsidR="00C727D6" w:rsidRDefault="00C727D6">
      <w:pPr>
        <w:rPr>
          <w:b/>
        </w:rPr>
      </w:pPr>
      <w:r>
        <w:rPr>
          <w:b/>
        </w:rPr>
        <w:t>FOR THE SUPERVISOR TO COMPLETE:</w:t>
      </w:r>
    </w:p>
    <w:p w14:paraId="3DA8D9C1" w14:textId="11B69A48" w:rsidR="002A46A3" w:rsidRPr="002A46A3" w:rsidRDefault="002A46A3">
      <w:pPr>
        <w:rPr>
          <w:b/>
          <w:i/>
        </w:rPr>
      </w:pPr>
      <w:r>
        <w:rPr>
          <w:b/>
          <w:i/>
        </w:rPr>
        <w:t>By signing this form you are taking responsibility for the ethical conduct of this project</w:t>
      </w:r>
    </w:p>
    <w:p w14:paraId="00F38F94" w14:textId="77777777" w:rsidR="00C727D6" w:rsidRDefault="00C727D6">
      <w:pPr>
        <w:rPr>
          <w:b/>
        </w:rPr>
      </w:pPr>
    </w:p>
    <w:p w14:paraId="1AD7DDC3" w14:textId="77777777" w:rsidR="00C727D6" w:rsidRPr="00A54B1D" w:rsidRDefault="00C727D6" w:rsidP="0084725F">
      <w:pPr>
        <w:ind w:right="2510"/>
      </w:pPr>
      <w:r w:rsidRPr="00A54B1D">
        <w:rPr>
          <w:noProof/>
          <w:lang w:val="en-US"/>
        </w:rPr>
        <mc:AlternateContent>
          <mc:Choice Requires="wps">
            <w:drawing>
              <wp:anchor distT="0" distB="0" distL="114300" distR="114300" simplePos="0" relativeHeight="251663360" behindDoc="0" locked="0" layoutInCell="1" allowOverlap="1" wp14:anchorId="33591E3D" wp14:editId="7CE9E379">
                <wp:simplePos x="0" y="0"/>
                <wp:positionH relativeFrom="column">
                  <wp:posOffset>5029200</wp:posOffset>
                </wp:positionH>
                <wp:positionV relativeFrom="paragraph">
                  <wp:posOffset>462915</wp:posOffset>
                </wp:positionV>
                <wp:extent cx="114300" cy="114300"/>
                <wp:effectExtent l="50800" t="25400" r="88900" b="114300"/>
                <wp:wrapThrough wrapText="bothSides">
                  <wp:wrapPolygon edited="0">
                    <wp:start x="-9600" y="-4800"/>
                    <wp:lineTo x="-9600" y="38400"/>
                    <wp:lineTo x="33600" y="38400"/>
                    <wp:lineTo x="33600" y="-4800"/>
                    <wp:lineTo x="-9600" y="-4800"/>
                  </wp:wrapPolygon>
                </wp:wrapThrough>
                <wp:docPr id="6" name="Rectangle 6"/>
                <wp:cNvGraphicFramePr/>
                <a:graphic xmlns:a="http://schemas.openxmlformats.org/drawingml/2006/main">
                  <a:graphicData uri="http://schemas.microsoft.com/office/word/2010/wordprocessingShape">
                    <wps:wsp>
                      <wps:cNvSpPr/>
                      <wps:spPr>
                        <a:xfrm>
                          <a:off x="0" y="0"/>
                          <a:ext cx="114300" cy="1143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396pt;margin-top:36.45pt;width:9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" filled="f" strokecolor="black [3213]">
                <v:shadow on="t" opacity="22937f" mv:blur="40000f" origin=",.5" offset="0,23000emu"/>
                <w10:wrap type="through"/>
              </v:rect>
            </w:pict>
          </mc:Fallback>
        </mc:AlternateContent>
      </w:r>
      <w:r w:rsidRPr="00A54B1D">
        <w:t xml:space="preserve">The student has taken all reasonable steps to ensure ethical practice in this study and I can identify no significant ethical implications requiring a full ethics submission to the Physical Sciences Ethics Committee </w:t>
      </w:r>
    </w:p>
    <w:p w14:paraId="66632FC5" w14:textId="77777777" w:rsidR="00C727D6" w:rsidRPr="00A54B1D" w:rsidRDefault="00C727D6" w:rsidP="0084725F">
      <w:pPr>
        <w:ind w:right="2510"/>
      </w:pPr>
    </w:p>
    <w:p w14:paraId="062C8B2C" w14:textId="77777777" w:rsidR="00C727D6" w:rsidRPr="00A54B1D" w:rsidRDefault="00C727D6" w:rsidP="0084725F">
      <w:pPr>
        <w:ind w:right="2510"/>
      </w:pPr>
      <w:r w:rsidRPr="00A54B1D">
        <w:rPr>
          <w:noProof/>
          <w:lang w:val="en-US"/>
        </w:rPr>
        <mc:AlternateContent>
          <mc:Choice Requires="wps">
            <w:drawing>
              <wp:anchor distT="0" distB="0" distL="114300" distR="114300" simplePos="0" relativeHeight="251665408" behindDoc="0" locked="0" layoutInCell="1" allowOverlap="1" wp14:anchorId="33C88694" wp14:editId="2EDFABB7">
                <wp:simplePos x="0" y="0"/>
                <wp:positionH relativeFrom="column">
                  <wp:posOffset>5029200</wp:posOffset>
                </wp:positionH>
                <wp:positionV relativeFrom="paragraph">
                  <wp:posOffset>140970</wp:posOffset>
                </wp:positionV>
                <wp:extent cx="114300" cy="114300"/>
                <wp:effectExtent l="50800" t="25400" r="88900" b="114300"/>
                <wp:wrapThrough wrapText="bothSides">
                  <wp:wrapPolygon edited="0">
                    <wp:start x="-9600" y="-4800"/>
                    <wp:lineTo x="-9600" y="38400"/>
                    <wp:lineTo x="33600" y="38400"/>
                    <wp:lineTo x="33600" y="-4800"/>
                    <wp:lineTo x="-9600" y="-4800"/>
                  </wp:wrapPolygon>
                </wp:wrapThrough>
                <wp:docPr id="7" name="Rectangle 7"/>
                <wp:cNvGraphicFramePr/>
                <a:graphic xmlns:a="http://schemas.openxmlformats.org/drawingml/2006/main">
                  <a:graphicData uri="http://schemas.microsoft.com/office/word/2010/wordprocessingShape">
                    <wps:wsp>
                      <wps:cNvSpPr/>
                      <wps:spPr>
                        <a:xfrm>
                          <a:off x="0" y="0"/>
                          <a:ext cx="114300" cy="1143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margin-left:396pt;margin-top:11.1pt;width:9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" filled="f" strokecolor="black [3213]">
                <v:shadow on="t" opacity="22937f" mv:blur="40000f" origin=",.5" offset="0,23000emu"/>
                <w10:wrap type="through"/>
              </v:rect>
            </w:pict>
          </mc:Fallback>
        </mc:AlternateContent>
      </w:r>
      <w:r w:rsidRPr="00A54B1D">
        <w:t>I have checked and approved all relevant paperwork required for this proposal</w:t>
      </w:r>
    </w:p>
    <w:p w14:paraId="75E3D6AC" w14:textId="77777777" w:rsidR="00C727D6" w:rsidRDefault="00C727D6"/>
    <w:p w14:paraId="40AF6D76" w14:textId="77777777" w:rsidR="00C727D6" w:rsidRDefault="00C727D6">
      <w:pPr>
        <w:rPr>
          <w:b/>
        </w:rPr>
      </w:pPr>
      <w:r>
        <w:rPr>
          <w:b/>
        </w:rPr>
        <w:t>STATEMENT OF ETHICAL APPROVAL</w:t>
      </w:r>
    </w:p>
    <w:p w14:paraId="25070DC7" w14:textId="77777777" w:rsidR="00C727D6" w:rsidRDefault="00C727D6">
      <w:pPr>
        <w:rPr>
          <w:b/>
        </w:rPr>
      </w:pPr>
    </w:p>
    <w:p w14:paraId="1AA850D4" w14:textId="52B82F0C" w:rsidR="00C727D6" w:rsidRDefault="00C727D6">
      <w:pPr>
        <w:rPr>
          <w:b/>
        </w:rPr>
      </w:pPr>
      <w:r>
        <w:rPr>
          <w:b/>
        </w:rPr>
        <w:t>This projec</w:t>
      </w:r>
      <w:r w:rsidR="0084725F">
        <w:rPr>
          <w:b/>
        </w:rPr>
        <w:t xml:space="preserve">t has been considered using the </w:t>
      </w:r>
      <w:r w:rsidR="003C412B">
        <w:rPr>
          <w:b/>
        </w:rPr>
        <w:t>Physical Sciences Ethics Committee</w:t>
      </w:r>
      <w:r w:rsidR="0084725F">
        <w:rPr>
          <w:b/>
        </w:rPr>
        <w:t xml:space="preserve"> Fast-track ethical approval procedure, agreed by the Physical Sciences Ethics Committee of the University of York, and is now approved.</w:t>
      </w:r>
    </w:p>
    <w:p w14:paraId="46319E12" w14:textId="77777777" w:rsidR="0084725F" w:rsidRDefault="0084725F">
      <w:pPr>
        <w:rPr>
          <w:b/>
        </w:rPr>
      </w:pPr>
    </w:p>
    <w:p w14:paraId="7889F632" w14:textId="77777777" w:rsidR="0084725F" w:rsidRDefault="0084725F">
      <w:pPr>
        <w:rPr>
          <w:b/>
        </w:rPr>
      </w:pPr>
    </w:p>
    <w:p w14:paraId="5FB6DE50" w14:textId="77777777" w:rsidR="0084725F" w:rsidRDefault="0084725F">
      <w:r>
        <w:t xml:space="preserve">Signed…………………………………. </w:t>
      </w:r>
      <w:r>
        <w:tab/>
        <w:t>Print name………………………………….</w:t>
      </w:r>
      <w:r>
        <w:tab/>
        <w:t>Date……………</w:t>
      </w:r>
    </w:p>
    <w:p w14:paraId="057B9089" w14:textId="77777777" w:rsidR="0084725F" w:rsidRDefault="0084725F">
      <w:pPr>
        <w:rPr>
          <w:i/>
        </w:rPr>
      </w:pPr>
      <w:r>
        <w:rPr>
          <w:i/>
        </w:rPr>
        <w:t>(Supervisor/Module leader)</w:t>
      </w:r>
    </w:p>
    <w:p w14:paraId="546314AD" w14:textId="77777777" w:rsidR="00A67E8A" w:rsidRDefault="00A67E8A">
      <w:pPr>
        <w:rPr>
          <w:i/>
        </w:rPr>
      </w:pPr>
    </w:p>
    <w:p w14:paraId="09C5116B" w14:textId="77777777" w:rsidR="00A67E8A" w:rsidRDefault="00A67E8A">
      <w:pPr>
        <w:rPr>
          <w:i/>
        </w:rPr>
      </w:pPr>
    </w:p>
    <w:p w14:paraId="6839DABC" w14:textId="77777777" w:rsidR="00A67E8A" w:rsidRDefault="00A67E8A">
      <w:pPr>
        <w:rPr>
          <w:i/>
        </w:rPr>
      </w:pPr>
    </w:p>
    <w:p w14:paraId="0E89463A" w14:textId="77777777" w:rsidR="00A67E8A" w:rsidRDefault="00A67E8A">
      <w:pPr>
        <w:rPr>
          <w:i/>
        </w:rPr>
      </w:pPr>
    </w:p>
    <w:p w14:paraId="770CA69F" w14:textId="19F34060" w:rsidR="00A67E8A" w:rsidRDefault="00A67E8A">
      <w:pPr>
        <w:rPr>
          <w:i/>
        </w:rPr>
      </w:pPr>
      <w:r>
        <w:rPr>
          <w:i/>
        </w:rPr>
        <w:t>OR</w:t>
      </w:r>
    </w:p>
    <w:p w14:paraId="3B612C74" w14:textId="77777777" w:rsidR="00A67E8A" w:rsidRDefault="00A67E8A">
      <w:pPr>
        <w:rPr>
          <w:i/>
        </w:rPr>
      </w:pPr>
    </w:p>
    <w:p w14:paraId="47CAD7A3" w14:textId="6FEF61A4" w:rsidR="00A67E8A" w:rsidRDefault="00A67E8A" w:rsidP="00A67E8A">
      <w:pPr>
        <w:ind w:right="101"/>
        <w:rPr>
          <w:b/>
        </w:rPr>
      </w:pPr>
      <w:r>
        <w:rPr>
          <w:b/>
        </w:rPr>
        <w:t>The details on this form indicate a need for a full application to PSEC. The practical aspects of this project will not proceed until this has application has been approved.</w:t>
      </w:r>
    </w:p>
    <w:p w14:paraId="08A2DEF1" w14:textId="77777777" w:rsidR="00A67E8A" w:rsidRDefault="00A67E8A" w:rsidP="00A67E8A">
      <w:pPr>
        <w:rPr>
          <w:b/>
        </w:rPr>
      </w:pPr>
    </w:p>
    <w:p w14:paraId="6B4F7CF2" w14:textId="77777777" w:rsidR="00A67E8A" w:rsidRDefault="00A67E8A" w:rsidP="00A67E8A">
      <w:r>
        <w:t xml:space="preserve">Signed…………………………………. </w:t>
      </w:r>
      <w:r>
        <w:tab/>
        <w:t>Print name………………………………….</w:t>
      </w:r>
      <w:r>
        <w:tab/>
        <w:t>Date……………</w:t>
      </w:r>
    </w:p>
    <w:p w14:paraId="63792EFF" w14:textId="77777777" w:rsidR="00A67E8A" w:rsidRDefault="00A67E8A" w:rsidP="00A67E8A">
      <w:pPr>
        <w:rPr>
          <w:i/>
        </w:rPr>
      </w:pPr>
      <w:r>
        <w:rPr>
          <w:i/>
        </w:rPr>
        <w:t>(Supervisor/Module leader)</w:t>
      </w:r>
    </w:p>
    <w:p w14:paraId="4BBF656D" w14:textId="77777777" w:rsidR="00A67E8A" w:rsidRPr="00A67E8A" w:rsidRDefault="00A67E8A" w:rsidP="00A67E8A">
      <w:pPr>
        <w:ind w:right="101"/>
        <w:rPr>
          <w:b/>
        </w:rPr>
      </w:pPr>
    </w:p>
    <w:sectPr w:rsidR="00A67E8A" w:rsidRPr="00A67E8A" w:rsidSect="00AC2FDB">
      <w:headerReference w:type="even" r:id="rId8"/>
      <w:headerReference w:type="default" r:id="rId9"/>
      <w:footerReference w:type="even" r:id="rId10"/>
      <w:footerReference w:type="default" r:id="rId11"/>
      <w:pgSz w:w="11900" w:h="16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7469DB" w14:textId="77777777" w:rsidR="00A54B1D" w:rsidRDefault="00A54B1D" w:rsidP="00965259">
      <w:r>
        <w:separator/>
      </w:r>
    </w:p>
  </w:endnote>
  <w:endnote w:type="continuationSeparator" w:id="0">
    <w:p w14:paraId="27BFBE46" w14:textId="77777777" w:rsidR="00A54B1D" w:rsidRDefault="00A54B1D" w:rsidP="009652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altName w:val="Malgun Gothic"/>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Trebuchet MS">
    <w:panose1 w:val="020B0603020202020204"/>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LightShading-Accent1"/>
      <w:tblW w:w="0" w:type="auto"/>
      <w:tblInd w:w="108" w:type="dxa"/>
      <w:tblBorders>
        <w:top w:val="none" w:sz="0" w:space="0" w:color="auto"/>
        <w:left w:val="single" w:sz="8" w:space="0" w:color="DBE5F1" w:themeColor="accent1" w:themeTint="33"/>
        <w:bottom w:val="single" w:sz="18" w:space="0" w:color="4F81BD" w:themeColor="accent1"/>
        <w:right w:val="single" w:sz="8" w:space="0" w:color="DBE5F1" w:themeColor="accent1" w:themeTint="33"/>
      </w:tblBorders>
      <w:shd w:val="clear" w:color="auto" w:fill="DBE5F1" w:themeFill="accent1" w:themeFillTint="33"/>
      <w:tblLook w:val="0600" w:firstRow="0" w:lastRow="0" w:firstColumn="0" w:lastColumn="0" w:noHBand="1" w:noVBand="1"/>
    </w:tblPr>
    <w:tblGrid>
      <w:gridCol w:w="4716"/>
      <w:gridCol w:w="5132"/>
    </w:tblGrid>
    <w:tr w:rsidR="00A54B1D" w:rsidRPr="00BE5695" w14:paraId="74B03021" w14:textId="77777777" w:rsidTr="00965259">
      <w:tc>
        <w:tcPr>
          <w:tcW w:w="360" w:type="dxa"/>
          <w:shd w:val="clear" w:color="auto" w:fill="DBE5F1" w:themeFill="accent1" w:themeFillTint="33"/>
        </w:tcPr>
        <w:p w14:paraId="2B8464CD" w14:textId="77777777" w:rsidR="00A54B1D" w:rsidRPr="00BE5695" w:rsidRDefault="00A54B1D" w:rsidP="00965259">
          <w:pPr>
            <w:jc w:val="center"/>
            <w:rPr>
              <w:rFonts w:ascii="Calibri" w:hAnsi="Calibri"/>
              <w:b/>
            </w:rPr>
          </w:pPr>
          <w:r w:rsidRPr="00965259">
            <w:rPr>
              <w:noProof/>
            </w:rPr>
            <w:drawing>
              <wp:inline distT="0" distB="0" distL="0" distR="0" wp14:anchorId="60BE46DF" wp14:editId="7EB1B9F7">
                <wp:extent cx="2857500" cy="359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sity of York logo black.tiff"/>
                        <pic:cNvPicPr/>
                      </pic:nvPicPr>
                      <pic:blipFill>
                        <a:blip r:embed="rId1">
                          <a:extLst>
                            <a:ext uri="{28A0092B-C50C-407E-A947-70E740481C1C}">
                              <a14:useLocalDpi xmlns:a14="http://schemas.microsoft.com/office/drawing/2010/main" val="0"/>
                            </a:ext>
                          </a:extLst>
                        </a:blip>
                        <a:stretch>
                          <a:fillRect/>
                        </a:stretch>
                      </pic:blipFill>
                      <pic:spPr>
                        <a:xfrm>
                          <a:off x="0" y="0"/>
                          <a:ext cx="2861164" cy="359540"/>
                        </a:xfrm>
                        <a:prstGeom prst="rect">
                          <a:avLst/>
                        </a:prstGeom>
                      </pic:spPr>
                    </pic:pic>
                  </a:graphicData>
                </a:graphic>
              </wp:inline>
            </w:drawing>
          </w:r>
        </w:p>
      </w:tc>
      <w:tc>
        <w:tcPr>
          <w:tcW w:w="9108" w:type="dxa"/>
          <w:shd w:val="clear" w:color="auto" w:fill="DBE5F1" w:themeFill="accent1" w:themeFillTint="33"/>
        </w:tcPr>
        <w:p w14:paraId="111BDB13" w14:textId="77777777" w:rsidR="00A54B1D" w:rsidRPr="00BE5695" w:rsidRDefault="00A54B1D" w:rsidP="00965259">
          <w:pPr>
            <w:rPr>
              <w:rFonts w:ascii="Calibri" w:eastAsiaTheme="majorEastAsia" w:hAnsi="Calibri" w:cstheme="majorBidi"/>
              <w:b/>
              <w:bdr w:val="single" w:sz="4" w:space="0" w:color="FFFFFF" w:themeColor="background1"/>
            </w:rPr>
          </w:pPr>
        </w:p>
      </w:tc>
    </w:tr>
  </w:tbl>
  <w:p w14:paraId="26336617" w14:textId="77777777" w:rsidR="00A54B1D" w:rsidRDefault="00A54B1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8A3488" w14:textId="77777777" w:rsidR="00A54B1D" w:rsidRDefault="00A54B1D">
    <w:pPr>
      <w:pStyle w:val="Footer"/>
    </w:pPr>
    <w:r w:rsidRPr="00965259">
      <w:rPr>
        <w:noProof/>
        <w:lang w:val="en-US"/>
      </w:rPr>
      <w:drawing>
        <wp:inline distT="0" distB="0" distL="0" distR="0" wp14:anchorId="03383A96" wp14:editId="1F2C37BA">
          <wp:extent cx="2857500" cy="359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versity of York logo black.tiff"/>
                  <pic:cNvPicPr/>
                </pic:nvPicPr>
                <pic:blipFill>
                  <a:blip r:embed="rId1">
                    <a:extLst>
                      <a:ext uri="{28A0092B-C50C-407E-A947-70E740481C1C}">
                        <a14:useLocalDpi xmlns:a14="http://schemas.microsoft.com/office/drawing/2010/main" val="0"/>
                      </a:ext>
                    </a:extLst>
                  </a:blip>
                  <a:stretch>
                    <a:fillRect/>
                  </a:stretch>
                </pic:blipFill>
                <pic:spPr>
                  <a:xfrm>
                    <a:off x="0" y="0"/>
                    <a:ext cx="2861164" cy="359540"/>
                  </a:xfrm>
                  <a:prstGeom prst="rect">
                    <a:avLst/>
                  </a:prstGeom>
                </pic:spPr>
              </pic:pic>
            </a:graphicData>
          </a:graphic>
        </wp:inline>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CB5E0D" w14:textId="77777777" w:rsidR="00A54B1D" w:rsidRDefault="00A54B1D" w:rsidP="00965259">
      <w:r>
        <w:separator/>
      </w:r>
    </w:p>
  </w:footnote>
  <w:footnote w:type="continuationSeparator" w:id="0">
    <w:p w14:paraId="45D484DD" w14:textId="77777777" w:rsidR="00A54B1D" w:rsidRDefault="00A54B1D" w:rsidP="0096525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Look w:val="04A0" w:firstRow="1" w:lastRow="0" w:firstColumn="1" w:lastColumn="0" w:noHBand="0" w:noVBand="1"/>
    </w:tblPr>
    <w:tblGrid>
      <w:gridCol w:w="4398"/>
      <w:gridCol w:w="1252"/>
      <w:gridCol w:w="4181"/>
    </w:tblGrid>
    <w:tr w:rsidR="00A54B1D" w:rsidRPr="008E0D90" w14:paraId="30B66E0D" w14:textId="77777777" w:rsidTr="00296A06">
      <w:trPr>
        <w:trHeight w:val="151"/>
      </w:trPr>
      <w:tc>
        <w:tcPr>
          <w:tcW w:w="2389" w:type="pct"/>
          <w:tcBorders>
            <w:top w:val="nil"/>
            <w:left w:val="nil"/>
            <w:bottom w:val="single" w:sz="4" w:space="0" w:color="4F81BD" w:themeColor="accent1"/>
            <w:right w:val="nil"/>
          </w:tcBorders>
        </w:tcPr>
        <w:p w14:paraId="6E7966D1" w14:textId="77777777" w:rsidR="00A54B1D" w:rsidRPr="008E0D90" w:rsidRDefault="00A54B1D">
          <w:pPr>
            <w:pStyle w:val="Header"/>
            <w:spacing w:line="276" w:lineRule="auto"/>
            <w:rPr>
              <w:rFonts w:ascii="Cambria" w:eastAsiaTheme="majorEastAsia" w:hAnsi="Cambria" w:cstheme="majorBidi"/>
              <w:b/>
              <w:bCs/>
              <w:color w:val="4F81BD" w:themeColor="accent1"/>
            </w:rPr>
          </w:pPr>
        </w:p>
      </w:tc>
      <w:tc>
        <w:tcPr>
          <w:tcW w:w="333" w:type="pct"/>
          <w:vMerge w:val="restart"/>
          <w:noWrap/>
          <w:vAlign w:val="center"/>
          <w:hideMark/>
        </w:tcPr>
        <w:p w14:paraId="426A4CE0" w14:textId="77777777" w:rsidR="00A54B1D" w:rsidRPr="008E0D90" w:rsidRDefault="00D97C54" w:rsidP="00296A06">
          <w:pPr>
            <w:pStyle w:val="NoSpacing"/>
            <w:rPr>
              <w:rFonts w:ascii="Cambria" w:hAnsi="Cambria"/>
              <w:color w:val="4F81BD" w:themeColor="accent1"/>
              <w:szCs w:val="20"/>
            </w:rPr>
          </w:pPr>
          <w:sdt>
            <w:sdtPr>
              <w:rPr>
                <w:rFonts w:ascii="Cambria" w:hAnsi="Cambria"/>
                <w:color w:val="4F81BD" w:themeColor="accent1"/>
              </w:rPr>
              <w:id w:val="95367809"/>
              <w:placeholder>
                <w:docPart w:val="70BD80616FC8814381B9B78101AACDAA"/>
              </w:placeholder>
              <w:temporary/>
              <w:showingPlcHdr/>
            </w:sdtPr>
            <w:sdtEndPr/>
            <w:sdtContent>
              <w:r w:rsidR="00A54B1D" w:rsidRPr="008E0D90">
                <w:rPr>
                  <w:rFonts w:ascii="Cambria" w:hAnsi="Cambria"/>
                  <w:color w:val="4F81BD" w:themeColor="accent1"/>
                </w:rPr>
                <w:t>[Type text]</w:t>
              </w:r>
            </w:sdtContent>
          </w:sdt>
        </w:p>
      </w:tc>
      <w:tc>
        <w:tcPr>
          <w:tcW w:w="2278" w:type="pct"/>
          <w:tcBorders>
            <w:top w:val="nil"/>
            <w:left w:val="nil"/>
            <w:bottom w:val="single" w:sz="4" w:space="0" w:color="4F81BD" w:themeColor="accent1"/>
            <w:right w:val="nil"/>
          </w:tcBorders>
        </w:tcPr>
        <w:p w14:paraId="0313FBFB" w14:textId="77777777" w:rsidR="00A54B1D" w:rsidRPr="008E0D90" w:rsidRDefault="00A54B1D">
          <w:pPr>
            <w:pStyle w:val="Header"/>
            <w:spacing w:line="276" w:lineRule="auto"/>
            <w:rPr>
              <w:rFonts w:ascii="Cambria" w:eastAsiaTheme="majorEastAsia" w:hAnsi="Cambria" w:cstheme="majorBidi"/>
              <w:b/>
              <w:bCs/>
              <w:color w:val="4F81BD" w:themeColor="accent1"/>
            </w:rPr>
          </w:pPr>
        </w:p>
      </w:tc>
    </w:tr>
    <w:tr w:rsidR="00A54B1D" w:rsidRPr="008E0D90" w14:paraId="1D1ACF64" w14:textId="77777777" w:rsidTr="00296A06">
      <w:trPr>
        <w:trHeight w:val="150"/>
      </w:trPr>
      <w:tc>
        <w:tcPr>
          <w:tcW w:w="2389" w:type="pct"/>
          <w:tcBorders>
            <w:top w:val="single" w:sz="4" w:space="0" w:color="4F81BD" w:themeColor="accent1"/>
            <w:left w:val="nil"/>
            <w:bottom w:val="nil"/>
            <w:right w:val="nil"/>
          </w:tcBorders>
        </w:tcPr>
        <w:p w14:paraId="61A8C675" w14:textId="77777777" w:rsidR="00A54B1D" w:rsidRPr="008E0D90" w:rsidRDefault="00A54B1D">
          <w:pPr>
            <w:pStyle w:val="Header"/>
            <w:spacing w:line="276" w:lineRule="auto"/>
            <w:rPr>
              <w:rFonts w:ascii="Cambria" w:eastAsiaTheme="majorEastAsia" w:hAnsi="Cambria" w:cstheme="majorBidi"/>
              <w:b/>
              <w:bCs/>
              <w:color w:val="4F81BD" w:themeColor="accent1"/>
            </w:rPr>
          </w:pPr>
        </w:p>
      </w:tc>
      <w:tc>
        <w:tcPr>
          <w:tcW w:w="0" w:type="auto"/>
          <w:vMerge/>
          <w:vAlign w:val="center"/>
          <w:hideMark/>
        </w:tcPr>
        <w:p w14:paraId="22D27044" w14:textId="77777777" w:rsidR="00A54B1D" w:rsidRPr="008E0D90" w:rsidRDefault="00A54B1D">
          <w:pPr>
            <w:rPr>
              <w:rFonts w:ascii="Cambria" w:hAnsi="Cambria"/>
              <w:color w:val="4F81BD" w:themeColor="accent1"/>
              <w:sz w:val="22"/>
              <w:szCs w:val="22"/>
            </w:rPr>
          </w:pPr>
        </w:p>
      </w:tc>
      <w:tc>
        <w:tcPr>
          <w:tcW w:w="2278" w:type="pct"/>
          <w:tcBorders>
            <w:top w:val="single" w:sz="4" w:space="0" w:color="4F81BD" w:themeColor="accent1"/>
            <w:left w:val="nil"/>
            <w:bottom w:val="nil"/>
            <w:right w:val="nil"/>
          </w:tcBorders>
        </w:tcPr>
        <w:p w14:paraId="7E299A8B" w14:textId="77777777" w:rsidR="00A54B1D" w:rsidRPr="008E0D90" w:rsidRDefault="00A54B1D">
          <w:pPr>
            <w:pStyle w:val="Header"/>
            <w:spacing w:line="276" w:lineRule="auto"/>
            <w:rPr>
              <w:rFonts w:ascii="Cambria" w:eastAsiaTheme="majorEastAsia" w:hAnsi="Cambria" w:cstheme="majorBidi"/>
              <w:b/>
              <w:bCs/>
              <w:color w:val="4F81BD" w:themeColor="accent1"/>
            </w:rPr>
          </w:pPr>
        </w:p>
      </w:tc>
    </w:tr>
  </w:tbl>
  <w:p w14:paraId="289303C6" w14:textId="77777777" w:rsidR="00A54B1D" w:rsidRDefault="00A54B1D">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bottomFromText="200" w:vertAnchor="text" w:tblpY="1"/>
      <w:tblW w:w="4937" w:type="pct"/>
      <w:tblLook w:val="04A0" w:firstRow="1" w:lastRow="0" w:firstColumn="1" w:lastColumn="0" w:noHBand="0" w:noVBand="1"/>
    </w:tblPr>
    <w:tblGrid>
      <w:gridCol w:w="3254"/>
      <w:gridCol w:w="3541"/>
      <w:gridCol w:w="3036"/>
    </w:tblGrid>
    <w:tr w:rsidR="00A54B1D" w:rsidRPr="008E0D90" w14:paraId="31AE348D" w14:textId="77777777" w:rsidTr="00296A06">
      <w:trPr>
        <w:trHeight w:val="151"/>
      </w:trPr>
      <w:tc>
        <w:tcPr>
          <w:tcW w:w="2389" w:type="pct"/>
          <w:tcBorders>
            <w:top w:val="nil"/>
            <w:left w:val="nil"/>
            <w:bottom w:val="single" w:sz="4" w:space="0" w:color="4F81BD" w:themeColor="accent1"/>
            <w:right w:val="nil"/>
          </w:tcBorders>
        </w:tcPr>
        <w:p w14:paraId="6952B681" w14:textId="77777777" w:rsidR="00A54B1D" w:rsidRPr="008E0D90" w:rsidRDefault="00A54B1D">
          <w:pPr>
            <w:pStyle w:val="Header"/>
            <w:spacing w:line="276" w:lineRule="auto"/>
            <w:rPr>
              <w:rFonts w:ascii="Cambria" w:eastAsiaTheme="majorEastAsia" w:hAnsi="Cambria" w:cstheme="majorBidi"/>
              <w:b/>
              <w:bCs/>
              <w:color w:val="4F81BD" w:themeColor="accent1"/>
            </w:rPr>
          </w:pPr>
        </w:p>
      </w:tc>
      <w:tc>
        <w:tcPr>
          <w:tcW w:w="333" w:type="pct"/>
          <w:vMerge w:val="restart"/>
          <w:noWrap/>
          <w:vAlign w:val="center"/>
          <w:hideMark/>
        </w:tcPr>
        <w:p w14:paraId="253072D8" w14:textId="30928B14" w:rsidR="00A54B1D" w:rsidRPr="008E0D90" w:rsidRDefault="00A54B1D" w:rsidP="00296A06">
          <w:pPr>
            <w:pStyle w:val="NoSpacing"/>
            <w:rPr>
              <w:rFonts w:ascii="Cambria" w:hAnsi="Cambria"/>
              <w:color w:val="4F81BD" w:themeColor="accent1"/>
              <w:szCs w:val="20"/>
            </w:rPr>
          </w:pPr>
          <w:r>
            <w:rPr>
              <w:rFonts w:ascii="Cambria" w:hAnsi="Cambria"/>
              <w:color w:val="4F81BD" w:themeColor="accent1"/>
            </w:rPr>
            <w:t>Physical Sciences Ethics Committee</w:t>
          </w:r>
        </w:p>
      </w:tc>
      <w:tc>
        <w:tcPr>
          <w:tcW w:w="2278" w:type="pct"/>
          <w:tcBorders>
            <w:top w:val="nil"/>
            <w:left w:val="nil"/>
            <w:bottom w:val="single" w:sz="4" w:space="0" w:color="4F81BD" w:themeColor="accent1"/>
            <w:right w:val="nil"/>
          </w:tcBorders>
        </w:tcPr>
        <w:p w14:paraId="4EB2853C" w14:textId="77777777" w:rsidR="00A54B1D" w:rsidRPr="008E0D90" w:rsidRDefault="00A54B1D">
          <w:pPr>
            <w:pStyle w:val="Header"/>
            <w:spacing w:line="276" w:lineRule="auto"/>
            <w:rPr>
              <w:rFonts w:ascii="Cambria" w:eastAsiaTheme="majorEastAsia" w:hAnsi="Cambria" w:cstheme="majorBidi"/>
              <w:b/>
              <w:bCs/>
              <w:color w:val="4F81BD" w:themeColor="accent1"/>
            </w:rPr>
          </w:pPr>
        </w:p>
      </w:tc>
    </w:tr>
    <w:tr w:rsidR="00A54B1D" w:rsidRPr="008E0D90" w14:paraId="0DA2EB73" w14:textId="77777777" w:rsidTr="00296A06">
      <w:trPr>
        <w:trHeight w:val="150"/>
      </w:trPr>
      <w:tc>
        <w:tcPr>
          <w:tcW w:w="2389" w:type="pct"/>
          <w:tcBorders>
            <w:top w:val="single" w:sz="4" w:space="0" w:color="4F81BD" w:themeColor="accent1"/>
            <w:left w:val="nil"/>
            <w:bottom w:val="nil"/>
            <w:right w:val="nil"/>
          </w:tcBorders>
        </w:tcPr>
        <w:p w14:paraId="0322D254" w14:textId="77777777" w:rsidR="00A54B1D" w:rsidRPr="008E0D90" w:rsidRDefault="00A54B1D">
          <w:pPr>
            <w:pStyle w:val="Header"/>
            <w:spacing w:line="276" w:lineRule="auto"/>
            <w:rPr>
              <w:rFonts w:ascii="Cambria" w:eastAsiaTheme="majorEastAsia" w:hAnsi="Cambria" w:cstheme="majorBidi"/>
              <w:b/>
              <w:bCs/>
              <w:color w:val="4F81BD" w:themeColor="accent1"/>
            </w:rPr>
          </w:pPr>
        </w:p>
      </w:tc>
      <w:tc>
        <w:tcPr>
          <w:tcW w:w="0" w:type="auto"/>
          <w:vMerge/>
          <w:vAlign w:val="center"/>
          <w:hideMark/>
        </w:tcPr>
        <w:p w14:paraId="69EB9078" w14:textId="77777777" w:rsidR="00A54B1D" w:rsidRPr="008E0D90" w:rsidRDefault="00A54B1D">
          <w:pPr>
            <w:rPr>
              <w:rFonts w:ascii="Cambria" w:hAnsi="Cambria"/>
              <w:color w:val="4F81BD" w:themeColor="accent1"/>
              <w:sz w:val="22"/>
              <w:szCs w:val="22"/>
            </w:rPr>
          </w:pPr>
        </w:p>
      </w:tc>
      <w:tc>
        <w:tcPr>
          <w:tcW w:w="2278" w:type="pct"/>
          <w:tcBorders>
            <w:top w:val="single" w:sz="4" w:space="0" w:color="4F81BD" w:themeColor="accent1"/>
            <w:left w:val="nil"/>
            <w:bottom w:val="nil"/>
            <w:right w:val="nil"/>
          </w:tcBorders>
        </w:tcPr>
        <w:p w14:paraId="0D122F08" w14:textId="77777777" w:rsidR="00A54B1D" w:rsidRPr="008E0D90" w:rsidRDefault="00A54B1D">
          <w:pPr>
            <w:pStyle w:val="Header"/>
            <w:spacing w:line="276" w:lineRule="auto"/>
            <w:rPr>
              <w:rFonts w:ascii="Cambria" w:eastAsiaTheme="majorEastAsia" w:hAnsi="Cambria" w:cstheme="majorBidi"/>
              <w:b/>
              <w:bCs/>
              <w:color w:val="4F81BD" w:themeColor="accent1"/>
            </w:rPr>
          </w:pPr>
        </w:p>
      </w:tc>
    </w:tr>
  </w:tbl>
  <w:p w14:paraId="3E2F4E54" w14:textId="77777777" w:rsidR="00A54B1D" w:rsidRDefault="00A54B1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5259"/>
    <w:rsid w:val="000E2699"/>
    <w:rsid w:val="00296A06"/>
    <w:rsid w:val="002A46A3"/>
    <w:rsid w:val="002C7A8F"/>
    <w:rsid w:val="003760FB"/>
    <w:rsid w:val="003C412B"/>
    <w:rsid w:val="00513759"/>
    <w:rsid w:val="00583825"/>
    <w:rsid w:val="00586492"/>
    <w:rsid w:val="00672CEF"/>
    <w:rsid w:val="0071597A"/>
    <w:rsid w:val="00786FBF"/>
    <w:rsid w:val="00834FA1"/>
    <w:rsid w:val="0084725F"/>
    <w:rsid w:val="00965259"/>
    <w:rsid w:val="009D7A2C"/>
    <w:rsid w:val="00A54B1D"/>
    <w:rsid w:val="00A67E8A"/>
    <w:rsid w:val="00AC2FDB"/>
    <w:rsid w:val="00BB24D6"/>
    <w:rsid w:val="00C2426C"/>
    <w:rsid w:val="00C727D6"/>
    <w:rsid w:val="00D144EA"/>
    <w:rsid w:val="00D55D7E"/>
    <w:rsid w:val="00D97C54"/>
    <w:rsid w:val="00DE1914"/>
    <w:rsid w:val="00F54D45"/>
    <w:rsid w:val="00FE2992"/>
    <w:rsid w:val="00FF6AC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A937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6525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5259"/>
    <w:rPr>
      <w:rFonts w:ascii="Lucida Grande" w:hAnsi="Lucida Grande" w:cs="Lucida Grande"/>
      <w:sz w:val="18"/>
      <w:szCs w:val="18"/>
    </w:rPr>
  </w:style>
  <w:style w:type="paragraph" w:styleId="Header">
    <w:name w:val="header"/>
    <w:basedOn w:val="Normal"/>
    <w:link w:val="HeaderChar"/>
    <w:uiPriority w:val="99"/>
    <w:unhideWhenUsed/>
    <w:rsid w:val="00965259"/>
    <w:pPr>
      <w:tabs>
        <w:tab w:val="center" w:pos="4320"/>
        <w:tab w:val="right" w:pos="8640"/>
      </w:tabs>
    </w:pPr>
  </w:style>
  <w:style w:type="character" w:customStyle="1" w:styleId="HeaderChar">
    <w:name w:val="Header Char"/>
    <w:basedOn w:val="DefaultParagraphFont"/>
    <w:link w:val="Header"/>
    <w:uiPriority w:val="99"/>
    <w:rsid w:val="00965259"/>
  </w:style>
  <w:style w:type="paragraph" w:styleId="Footer">
    <w:name w:val="footer"/>
    <w:basedOn w:val="Normal"/>
    <w:link w:val="FooterChar"/>
    <w:uiPriority w:val="99"/>
    <w:unhideWhenUsed/>
    <w:rsid w:val="00965259"/>
    <w:pPr>
      <w:tabs>
        <w:tab w:val="center" w:pos="4320"/>
        <w:tab w:val="right" w:pos="8640"/>
      </w:tabs>
    </w:pPr>
  </w:style>
  <w:style w:type="character" w:customStyle="1" w:styleId="FooterChar">
    <w:name w:val="Footer Char"/>
    <w:basedOn w:val="DefaultParagraphFont"/>
    <w:link w:val="Footer"/>
    <w:uiPriority w:val="99"/>
    <w:rsid w:val="00965259"/>
  </w:style>
  <w:style w:type="table" w:styleId="LightShading-Accent1">
    <w:name w:val="Light Shading Accent 1"/>
    <w:basedOn w:val="TableNormal"/>
    <w:uiPriority w:val="60"/>
    <w:rsid w:val="00965259"/>
    <w:rPr>
      <w:color w:val="365F91" w:themeColor="accent1" w:themeShade="BF"/>
      <w:sz w:val="22"/>
      <w:szCs w:val="22"/>
      <w:lang w:val="en-US"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1"/>
    <w:rsid w:val="00965259"/>
    <w:rPr>
      <w:sz w:val="22"/>
      <w:szCs w:val="22"/>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qFormat/>
    <w:rsid w:val="00296A06"/>
    <w:rPr>
      <w:rFonts w:ascii="PMingLiU" w:hAnsi="PMingLiU"/>
      <w:sz w:val="22"/>
      <w:szCs w:val="22"/>
      <w:lang w:val="en-US"/>
    </w:rPr>
  </w:style>
  <w:style w:type="character" w:customStyle="1" w:styleId="NoSpacingChar">
    <w:name w:val="No Spacing Char"/>
    <w:basedOn w:val="DefaultParagraphFont"/>
    <w:link w:val="NoSpacing"/>
    <w:rsid w:val="00296A06"/>
    <w:rPr>
      <w:rFonts w:ascii="PMingLiU" w:hAnsi="PMingLiU"/>
      <w:sz w:val="22"/>
      <w:szCs w:val="22"/>
      <w:lang w:val="en-US"/>
    </w:rPr>
  </w:style>
  <w:style w:type="character" w:styleId="CommentReference">
    <w:name w:val="annotation reference"/>
    <w:basedOn w:val="DefaultParagraphFont"/>
    <w:uiPriority w:val="99"/>
    <w:semiHidden/>
    <w:unhideWhenUsed/>
    <w:rsid w:val="00786FBF"/>
    <w:rPr>
      <w:sz w:val="16"/>
      <w:szCs w:val="16"/>
    </w:rPr>
  </w:style>
  <w:style w:type="paragraph" w:styleId="CommentText">
    <w:name w:val="annotation text"/>
    <w:basedOn w:val="Normal"/>
    <w:link w:val="CommentTextChar"/>
    <w:uiPriority w:val="99"/>
    <w:semiHidden/>
    <w:unhideWhenUsed/>
    <w:rsid w:val="00786FBF"/>
    <w:rPr>
      <w:sz w:val="20"/>
      <w:szCs w:val="20"/>
    </w:rPr>
  </w:style>
  <w:style w:type="character" w:customStyle="1" w:styleId="CommentTextChar">
    <w:name w:val="Comment Text Char"/>
    <w:basedOn w:val="DefaultParagraphFont"/>
    <w:link w:val="CommentText"/>
    <w:uiPriority w:val="99"/>
    <w:semiHidden/>
    <w:rsid w:val="00786FBF"/>
    <w:rPr>
      <w:sz w:val="20"/>
      <w:szCs w:val="20"/>
    </w:rPr>
  </w:style>
  <w:style w:type="paragraph" w:styleId="CommentSubject">
    <w:name w:val="annotation subject"/>
    <w:basedOn w:val="CommentText"/>
    <w:next w:val="CommentText"/>
    <w:link w:val="CommentSubjectChar"/>
    <w:uiPriority w:val="99"/>
    <w:semiHidden/>
    <w:unhideWhenUsed/>
    <w:rsid w:val="00786FBF"/>
    <w:rPr>
      <w:b/>
      <w:bCs/>
    </w:rPr>
  </w:style>
  <w:style w:type="character" w:customStyle="1" w:styleId="CommentSubjectChar">
    <w:name w:val="Comment Subject Char"/>
    <w:basedOn w:val="CommentTextChar"/>
    <w:link w:val="CommentSubject"/>
    <w:uiPriority w:val="99"/>
    <w:semiHidden/>
    <w:rsid w:val="00786FBF"/>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6525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65259"/>
    <w:rPr>
      <w:rFonts w:ascii="Lucida Grande" w:hAnsi="Lucida Grande" w:cs="Lucida Grande"/>
      <w:sz w:val="18"/>
      <w:szCs w:val="18"/>
    </w:rPr>
  </w:style>
  <w:style w:type="paragraph" w:styleId="Header">
    <w:name w:val="header"/>
    <w:basedOn w:val="Normal"/>
    <w:link w:val="HeaderChar"/>
    <w:uiPriority w:val="99"/>
    <w:unhideWhenUsed/>
    <w:rsid w:val="00965259"/>
    <w:pPr>
      <w:tabs>
        <w:tab w:val="center" w:pos="4320"/>
        <w:tab w:val="right" w:pos="8640"/>
      </w:tabs>
    </w:pPr>
  </w:style>
  <w:style w:type="character" w:customStyle="1" w:styleId="HeaderChar">
    <w:name w:val="Header Char"/>
    <w:basedOn w:val="DefaultParagraphFont"/>
    <w:link w:val="Header"/>
    <w:uiPriority w:val="99"/>
    <w:rsid w:val="00965259"/>
  </w:style>
  <w:style w:type="paragraph" w:styleId="Footer">
    <w:name w:val="footer"/>
    <w:basedOn w:val="Normal"/>
    <w:link w:val="FooterChar"/>
    <w:uiPriority w:val="99"/>
    <w:unhideWhenUsed/>
    <w:rsid w:val="00965259"/>
    <w:pPr>
      <w:tabs>
        <w:tab w:val="center" w:pos="4320"/>
        <w:tab w:val="right" w:pos="8640"/>
      </w:tabs>
    </w:pPr>
  </w:style>
  <w:style w:type="character" w:customStyle="1" w:styleId="FooterChar">
    <w:name w:val="Footer Char"/>
    <w:basedOn w:val="DefaultParagraphFont"/>
    <w:link w:val="Footer"/>
    <w:uiPriority w:val="99"/>
    <w:rsid w:val="00965259"/>
  </w:style>
  <w:style w:type="table" w:styleId="LightShading-Accent1">
    <w:name w:val="Light Shading Accent 1"/>
    <w:basedOn w:val="TableNormal"/>
    <w:uiPriority w:val="60"/>
    <w:rsid w:val="00965259"/>
    <w:rPr>
      <w:color w:val="365F91" w:themeColor="accent1" w:themeShade="BF"/>
      <w:sz w:val="22"/>
      <w:szCs w:val="22"/>
      <w:lang w:val="en-US"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1"/>
    <w:rsid w:val="00965259"/>
    <w:rPr>
      <w:sz w:val="22"/>
      <w:szCs w:val="22"/>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qFormat/>
    <w:rsid w:val="00296A06"/>
    <w:rPr>
      <w:rFonts w:ascii="PMingLiU" w:hAnsi="PMingLiU"/>
      <w:sz w:val="22"/>
      <w:szCs w:val="22"/>
      <w:lang w:val="en-US"/>
    </w:rPr>
  </w:style>
  <w:style w:type="character" w:customStyle="1" w:styleId="NoSpacingChar">
    <w:name w:val="No Spacing Char"/>
    <w:basedOn w:val="DefaultParagraphFont"/>
    <w:link w:val="NoSpacing"/>
    <w:rsid w:val="00296A06"/>
    <w:rPr>
      <w:rFonts w:ascii="PMingLiU" w:hAnsi="PMingLiU"/>
      <w:sz w:val="22"/>
      <w:szCs w:val="22"/>
      <w:lang w:val="en-US"/>
    </w:rPr>
  </w:style>
  <w:style w:type="character" w:styleId="CommentReference">
    <w:name w:val="annotation reference"/>
    <w:basedOn w:val="DefaultParagraphFont"/>
    <w:uiPriority w:val="99"/>
    <w:semiHidden/>
    <w:unhideWhenUsed/>
    <w:rsid w:val="00786FBF"/>
    <w:rPr>
      <w:sz w:val="16"/>
      <w:szCs w:val="16"/>
    </w:rPr>
  </w:style>
  <w:style w:type="paragraph" w:styleId="CommentText">
    <w:name w:val="annotation text"/>
    <w:basedOn w:val="Normal"/>
    <w:link w:val="CommentTextChar"/>
    <w:uiPriority w:val="99"/>
    <w:semiHidden/>
    <w:unhideWhenUsed/>
    <w:rsid w:val="00786FBF"/>
    <w:rPr>
      <w:sz w:val="20"/>
      <w:szCs w:val="20"/>
    </w:rPr>
  </w:style>
  <w:style w:type="character" w:customStyle="1" w:styleId="CommentTextChar">
    <w:name w:val="Comment Text Char"/>
    <w:basedOn w:val="DefaultParagraphFont"/>
    <w:link w:val="CommentText"/>
    <w:uiPriority w:val="99"/>
    <w:semiHidden/>
    <w:rsid w:val="00786FBF"/>
    <w:rPr>
      <w:sz w:val="20"/>
      <w:szCs w:val="20"/>
    </w:rPr>
  </w:style>
  <w:style w:type="paragraph" w:styleId="CommentSubject">
    <w:name w:val="annotation subject"/>
    <w:basedOn w:val="CommentText"/>
    <w:next w:val="CommentText"/>
    <w:link w:val="CommentSubjectChar"/>
    <w:uiPriority w:val="99"/>
    <w:semiHidden/>
    <w:unhideWhenUsed/>
    <w:rsid w:val="00786FBF"/>
    <w:rPr>
      <w:b/>
      <w:bCs/>
    </w:rPr>
  </w:style>
  <w:style w:type="character" w:customStyle="1" w:styleId="CommentSubjectChar">
    <w:name w:val="Comment Subject Char"/>
    <w:basedOn w:val="CommentTextChar"/>
    <w:link w:val="CommentSubject"/>
    <w:uiPriority w:val="99"/>
    <w:semiHidden/>
    <w:rsid w:val="00786FB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4559179">
      <w:bodyDiv w:val="1"/>
      <w:marLeft w:val="0"/>
      <w:marRight w:val="0"/>
      <w:marTop w:val="0"/>
      <w:marBottom w:val="0"/>
      <w:divBdr>
        <w:top w:val="none" w:sz="0" w:space="0" w:color="auto"/>
        <w:left w:val="none" w:sz="0" w:space="0" w:color="auto"/>
        <w:bottom w:val="none" w:sz="0" w:space="0" w:color="auto"/>
        <w:right w:val="none" w:sz="0" w:space="0" w:color="auto"/>
      </w:divBdr>
    </w:div>
    <w:div w:id="15490989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fontTable" Target="fontTable.xml"/><Relationship Id="rId13" Type="http://schemas.openxmlformats.org/officeDocument/2006/relationships/glossaryDocument" Target="glossary/document.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tiff"/></Relationships>
</file>

<file path=word/_rels/footer2.xml.rels><?xml version="1.0" encoding="UTF-8" standalone="yes"?>
<Relationships xmlns="http://schemas.openxmlformats.org/package/2006/relationships"><Relationship Id="rId1" Type="http://schemas.openxmlformats.org/officeDocument/2006/relationships/image" Target="media/image1.tif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0BD80616FC8814381B9B78101AACDAA"/>
        <w:category>
          <w:name w:val="General"/>
          <w:gallery w:val="placeholder"/>
        </w:category>
        <w:types>
          <w:type w:val="bbPlcHdr"/>
        </w:types>
        <w:behaviors>
          <w:behavior w:val="content"/>
        </w:behaviors>
        <w:guid w:val="{6552C38B-2E3D-A34E-81A7-0B16F38036CC}"/>
      </w:docPartPr>
      <w:docPartBody>
        <w:p w:rsidR="00A628B3" w:rsidRDefault="00A628B3" w:rsidP="00A628B3">
          <w:pPr>
            <w:pStyle w:val="70BD80616FC8814381B9B78101AACDAA"/>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altName w:val="Malgun Gothic"/>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Trebuchet MS">
    <w:panose1 w:val="020B0603020202020204"/>
    <w:charset w:val="00"/>
    <w:family w:val="auto"/>
    <w:pitch w:val="variable"/>
    <w:sig w:usb0="00000003" w:usb1="00000000" w:usb2="00000000" w:usb3="00000000" w:csb0="00000001" w:csb1="00000000"/>
  </w:font>
  <w:font w:name="Apple Symbols">
    <w:panose1 w:val="02000000000000000000"/>
    <w:charset w:val="00"/>
    <w:family w:val="auto"/>
    <w:pitch w:val="variable"/>
    <w:sig w:usb0="800000A3" w:usb1="08007BEB" w:usb2="01840034" w:usb3="00000000" w:csb0="000001FB"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28B3"/>
    <w:rsid w:val="00A628B3"/>
    <w:rsid w:val="00B46D60"/>
    <w:rsid w:val="00C32E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1C61542F6A1B42A37E5DE3E7809F71">
    <w:name w:val="5A1C61542F6A1B42A37E5DE3E7809F71"/>
    <w:rsid w:val="00A628B3"/>
  </w:style>
  <w:style w:type="paragraph" w:customStyle="1" w:styleId="ADACDF877787BD438946DDE46B1D4960">
    <w:name w:val="ADACDF877787BD438946DDE46B1D4960"/>
    <w:rsid w:val="00A628B3"/>
  </w:style>
  <w:style w:type="paragraph" w:customStyle="1" w:styleId="F119AAD721C90B429E0C60C5C4E9CDA6">
    <w:name w:val="F119AAD721C90B429E0C60C5C4E9CDA6"/>
    <w:rsid w:val="00A628B3"/>
  </w:style>
  <w:style w:type="paragraph" w:customStyle="1" w:styleId="9AD74030A4FDFD4F8F465A6C37AC5F0E">
    <w:name w:val="9AD74030A4FDFD4F8F465A6C37AC5F0E"/>
    <w:rsid w:val="00A628B3"/>
  </w:style>
  <w:style w:type="paragraph" w:customStyle="1" w:styleId="863F9D774033F54F8F399F4D617FEEE3">
    <w:name w:val="863F9D774033F54F8F399F4D617FEEE3"/>
    <w:rsid w:val="00A628B3"/>
  </w:style>
  <w:style w:type="paragraph" w:customStyle="1" w:styleId="70616965D128754D935B37B93BF647E3">
    <w:name w:val="70616965D128754D935B37B93BF647E3"/>
    <w:rsid w:val="00A628B3"/>
  </w:style>
  <w:style w:type="paragraph" w:customStyle="1" w:styleId="586C36913189A448B77232C8270B007A">
    <w:name w:val="586C36913189A448B77232C8270B007A"/>
    <w:rsid w:val="00A628B3"/>
  </w:style>
  <w:style w:type="paragraph" w:customStyle="1" w:styleId="73D2518508FAE34EA9F19D77D29E859C">
    <w:name w:val="73D2518508FAE34EA9F19D77D29E859C"/>
    <w:rsid w:val="00A628B3"/>
  </w:style>
  <w:style w:type="paragraph" w:customStyle="1" w:styleId="3B8FDC698C775D47B4E154E0EE1B550D">
    <w:name w:val="3B8FDC698C775D47B4E154E0EE1B550D"/>
    <w:rsid w:val="00A628B3"/>
  </w:style>
  <w:style w:type="paragraph" w:customStyle="1" w:styleId="70BD80616FC8814381B9B78101AACDAA">
    <w:name w:val="70BD80616FC8814381B9B78101AACDAA"/>
    <w:rsid w:val="00A628B3"/>
  </w:style>
  <w:style w:type="paragraph" w:customStyle="1" w:styleId="C2DCFC04828D3C47991A820A6DA0A6A4">
    <w:name w:val="C2DCFC04828D3C47991A820A6DA0A6A4"/>
    <w:rsid w:val="00A628B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1C61542F6A1B42A37E5DE3E7809F71">
    <w:name w:val="5A1C61542F6A1B42A37E5DE3E7809F71"/>
    <w:rsid w:val="00A628B3"/>
  </w:style>
  <w:style w:type="paragraph" w:customStyle="1" w:styleId="ADACDF877787BD438946DDE46B1D4960">
    <w:name w:val="ADACDF877787BD438946DDE46B1D4960"/>
    <w:rsid w:val="00A628B3"/>
  </w:style>
  <w:style w:type="paragraph" w:customStyle="1" w:styleId="F119AAD721C90B429E0C60C5C4E9CDA6">
    <w:name w:val="F119AAD721C90B429E0C60C5C4E9CDA6"/>
    <w:rsid w:val="00A628B3"/>
  </w:style>
  <w:style w:type="paragraph" w:customStyle="1" w:styleId="9AD74030A4FDFD4F8F465A6C37AC5F0E">
    <w:name w:val="9AD74030A4FDFD4F8F465A6C37AC5F0E"/>
    <w:rsid w:val="00A628B3"/>
  </w:style>
  <w:style w:type="paragraph" w:customStyle="1" w:styleId="863F9D774033F54F8F399F4D617FEEE3">
    <w:name w:val="863F9D774033F54F8F399F4D617FEEE3"/>
    <w:rsid w:val="00A628B3"/>
  </w:style>
  <w:style w:type="paragraph" w:customStyle="1" w:styleId="70616965D128754D935B37B93BF647E3">
    <w:name w:val="70616965D128754D935B37B93BF647E3"/>
    <w:rsid w:val="00A628B3"/>
  </w:style>
  <w:style w:type="paragraph" w:customStyle="1" w:styleId="586C36913189A448B77232C8270B007A">
    <w:name w:val="586C36913189A448B77232C8270B007A"/>
    <w:rsid w:val="00A628B3"/>
  </w:style>
  <w:style w:type="paragraph" w:customStyle="1" w:styleId="73D2518508FAE34EA9F19D77D29E859C">
    <w:name w:val="73D2518508FAE34EA9F19D77D29E859C"/>
    <w:rsid w:val="00A628B3"/>
  </w:style>
  <w:style w:type="paragraph" w:customStyle="1" w:styleId="3B8FDC698C775D47B4E154E0EE1B550D">
    <w:name w:val="3B8FDC698C775D47B4E154E0EE1B550D"/>
    <w:rsid w:val="00A628B3"/>
  </w:style>
  <w:style w:type="paragraph" w:customStyle="1" w:styleId="70BD80616FC8814381B9B78101AACDAA">
    <w:name w:val="70BD80616FC8814381B9B78101AACDAA"/>
    <w:rsid w:val="00A628B3"/>
  </w:style>
  <w:style w:type="paragraph" w:customStyle="1" w:styleId="C2DCFC04828D3C47991A820A6DA0A6A4">
    <w:name w:val="C2DCFC04828D3C47991A820A6DA0A6A4"/>
    <w:rsid w:val="00A628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6C022A-BB66-664B-8E9C-96251B6CD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Pages>
  <Words>1132</Words>
  <Characters>6454</Characters>
  <Application>Microsoft Macintosh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Fast-track ethical approval</vt:lpstr>
    </vt:vector>
  </TitlesOfParts>
  <Company>Department of Electronics</Company>
  <LinksUpToDate>false</LinksUpToDate>
  <CharactersWithSpaces>7571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Fast-track ethical approval</dc:title>
  <dc:subject/>
  <dc:creator>Helena Daffern</dc:creator>
  <cp:keywords/>
  <dc:description/>
  <cp:lastModifiedBy>Sam Heather</cp:lastModifiedBy>
  <cp:revision>6</cp:revision>
  <cp:lastPrinted>2014-11-19T13:12:00Z</cp:lastPrinted>
  <dcterms:created xsi:type="dcterms:W3CDTF">2014-12-12T11:45:00Z</dcterms:created>
  <dcterms:modified xsi:type="dcterms:W3CDTF">2015-02-11T15:48:00Z</dcterms:modified>
</cp:coreProperties>
</file>